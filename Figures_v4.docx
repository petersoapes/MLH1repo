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646EC" w14:textId="77777777" w:rsidR="006F65D9" w:rsidRDefault="006F65D9">
      <w:pPr>
        <w:rPr>
          <w:ins w:id="0" w:author="April Peterson" w:date="2020-07-01T09:54:00Z"/>
        </w:rPr>
      </w:pPr>
      <w:ins w:id="1" w:author="April Peterson" w:date="2020-07-01T09:54:00Z">
        <w:r>
          <w:br w:type="page"/>
        </w:r>
      </w:ins>
    </w:p>
    <w:p w14:paraId="69505F82" w14:textId="3A764C2A" w:rsidR="00EF2E4D" w:rsidRDefault="006F65D9" w:rsidP="00EF627E">
      <w:pPr>
        <w:keepNext/>
      </w:pPr>
      <w:ins w:id="2" w:author="April Peterson" w:date="2020-07-01T09:54:00Z">
        <w:r>
          <w:pict w14:anchorId="6754C0DF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031" type="#_x0000_t75" style="width:463.5pt;height:436.5pt">
              <v:imagedata r:id="rId5" o:title="Figure1"/>
            </v:shape>
          </w:pict>
        </w:r>
      </w:ins>
      <w:r>
        <w:pict w14:anchorId="71770FC1">
          <v:shape id="_x0000_i1025" type="#_x0000_t75" style="width:464.25pt;height:435.75pt">
            <v:imagedata r:id="rId6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3"/>
      <w:commentRangeStart w:id="4"/>
      <w:commentRangeStart w:id="5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3"/>
      <w:r w:rsidR="007E12A5">
        <w:rPr>
          <w:rStyle w:val="CommentReference"/>
          <w:i w:val="0"/>
          <w:iCs w:val="0"/>
          <w:color w:val="auto"/>
        </w:rPr>
        <w:commentReference w:id="3"/>
      </w:r>
      <w:commentRangeEnd w:id="4"/>
      <w:r w:rsidR="00E93D5A">
        <w:rPr>
          <w:rStyle w:val="CommentReference"/>
          <w:i w:val="0"/>
          <w:iCs w:val="0"/>
          <w:color w:val="auto"/>
        </w:rPr>
        <w:commentReference w:id="4"/>
      </w:r>
      <w:commentRangeEnd w:id="5"/>
      <w:r w:rsidR="00636DC7">
        <w:rPr>
          <w:rStyle w:val="CommentReference"/>
          <w:i w:val="0"/>
          <w:iCs w:val="0"/>
          <w:color w:val="auto"/>
        </w:rPr>
        <w:commentReference w:id="5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6"/>
      <w:r w:rsidR="002E7A86">
        <w:rPr>
          <w:sz w:val="24"/>
          <w:szCs w:val="24"/>
        </w:rPr>
        <w:t>(</w:t>
      </w:r>
      <w:r w:rsidR="00453B4B">
        <w:rPr>
          <w:sz w:val="24"/>
          <w:szCs w:val="24"/>
        </w:rPr>
        <w:t>+</w:t>
      </w:r>
      <w:r w:rsidR="00453B4B">
        <w:rPr>
          <w:sz w:val="24"/>
          <w:szCs w:val="24"/>
          <w:u w:val="single"/>
        </w:rPr>
        <w:t>/-</w:t>
      </w:r>
      <w:r w:rsidR="002E7A86">
        <w:rPr>
          <w:sz w:val="24"/>
          <w:szCs w:val="24"/>
        </w:rPr>
        <w:t xml:space="preserve"> 2 standard errors) </w:t>
      </w:r>
      <w:commentRangeEnd w:id="6"/>
      <w:r w:rsidR="002E7A86">
        <w:rPr>
          <w:rStyle w:val="CommentReference"/>
          <w:i w:val="0"/>
          <w:iCs w:val="0"/>
          <w:color w:val="auto"/>
        </w:rPr>
        <w:commentReference w:id="6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6F65D9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7" w:author="April Peterson" w:date="2020-06-18T22:38:00Z"/>
          <w:sz w:val="24"/>
          <w:szCs w:val="24"/>
        </w:rPr>
      </w:pPr>
    </w:p>
    <w:p w14:paraId="2B956BA9" w14:textId="175F60B8" w:rsidR="00593C57" w:rsidRDefault="006F65D9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3pt;height:325.5pt">
            <v:imagedata r:id="rId9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>A) Example early zygotene spermatocyte spread. SYCP3 stained in red, CREST (centromeres) stained in blue and DMC1 stained in green. B) Example late zygotene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  <w:rPr>
          <w:ins w:id="8" w:author="April Peterson" w:date="2020-07-01T09:57:00Z"/>
        </w:rPr>
      </w:pPr>
    </w:p>
    <w:p w14:paraId="39780E24" w14:textId="77777777" w:rsidR="006F65D9" w:rsidRDefault="006F65D9" w:rsidP="00444EB5">
      <w:pPr>
        <w:keepNext/>
        <w:rPr>
          <w:ins w:id="9" w:author="April Peterson" w:date="2020-07-01T09:57:00Z"/>
        </w:rPr>
      </w:pPr>
    </w:p>
    <w:p w14:paraId="4DC360D5" w14:textId="6CBCF339" w:rsidR="006F65D9" w:rsidRDefault="006F65D9" w:rsidP="00444EB5">
      <w:pPr>
        <w:keepNext/>
        <w:rPr>
          <w:ins w:id="10" w:author="April Peterson" w:date="2020-07-01T09:57:00Z"/>
        </w:rPr>
      </w:pPr>
      <w:bookmarkStart w:id="11" w:name="_GoBack"/>
      <w:ins w:id="12" w:author="April Peterson" w:date="2020-07-01T09:57:00Z">
        <w:r>
          <w:pict w14:anchorId="27CBB4B0">
            <v:shape id="_x0000_i1032" type="#_x0000_t75" style="width:418.5pt;height:333pt">
              <v:imagedata r:id="rId10" o:title="Fig3_SC"/>
            </v:shape>
          </w:pict>
        </w:r>
        <w:bookmarkEnd w:id="11"/>
      </w:ins>
    </w:p>
    <w:p w14:paraId="5B66987B" w14:textId="77777777" w:rsidR="006F65D9" w:rsidRDefault="006F65D9" w:rsidP="00444EB5">
      <w:pPr>
        <w:keepNext/>
      </w:pPr>
    </w:p>
    <w:p w14:paraId="6CE60B34" w14:textId="29933974" w:rsidR="00444EB5" w:rsidRDefault="006F65D9" w:rsidP="00444EB5">
      <w:pPr>
        <w:keepNext/>
      </w:pPr>
      <w:r>
        <w:pict w14:anchorId="3761AF6D">
          <v:shape id="_x0000_i1027" type="#_x0000_t75" style="width:418.5pt;height:332.25pt">
            <v:imagedata r:id="rId11" o:title="Fig3_SC"/>
          </v:shape>
        </w:pict>
      </w:r>
    </w:p>
    <w:p w14:paraId="5048B736" w14:textId="4D50FDCB" w:rsidR="00DF0B64" w:rsidRPr="00444EB5" w:rsidRDefault="00444EB5" w:rsidP="00444EB5">
      <w:pPr>
        <w:pStyle w:val="Caption"/>
        <w:rPr>
          <w:sz w:val="24"/>
          <w:szCs w:val="24"/>
        </w:rPr>
      </w:pPr>
      <w:commentRangeStart w:id="13"/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commentRangeEnd w:id="13"/>
      <w:r w:rsidR="00636DC7">
        <w:rPr>
          <w:rStyle w:val="CommentReference"/>
          <w:i w:val="0"/>
          <w:iCs w:val="0"/>
          <w:color w:val="auto"/>
        </w:rPr>
        <w:commentReference w:id="13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</w:t>
      </w:r>
      <w:ins w:id="14" w:author="Bret Payseur" w:date="2020-06-29T08:29:00Z">
        <w:r w:rsidR="00636DC7">
          <w:rPr>
            <w:sz w:val="24"/>
            <w:szCs w:val="24"/>
          </w:rPr>
          <w:t xml:space="preserve">SC </w:t>
        </w:r>
      </w:ins>
      <w:r w:rsidR="00A02EFC">
        <w:rPr>
          <w:sz w:val="24"/>
          <w:szCs w:val="24"/>
        </w:rPr>
        <w:t>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del w:id="15" w:author="Bret Payseur" w:date="2020-06-29T08:30:00Z">
        <w:r w:rsidR="00A02EFC" w:rsidDel="00636DC7">
          <w:rPr>
            <w:sz w:val="24"/>
            <w:szCs w:val="24"/>
          </w:rPr>
          <w:delText xml:space="preserve">length </w:delText>
        </w:r>
        <w:r w:rsidR="001E1276" w:rsidRPr="00444EB5" w:rsidDel="00636DC7">
          <w:rPr>
            <w:sz w:val="24"/>
            <w:szCs w:val="24"/>
          </w:rPr>
          <w:delText>of total SC</w:delText>
        </w:r>
      </w:del>
      <w:ins w:id="16" w:author="Bret Payseur" w:date="2020-06-29T08:30:00Z">
        <w:r w:rsidR="00636DC7">
          <w:rPr>
            <w:sz w:val="24"/>
            <w:szCs w:val="24"/>
          </w:rPr>
          <w:t>total SC length</w:t>
        </w:r>
      </w:ins>
      <w:r w:rsidR="001E1276" w:rsidRPr="00444EB5">
        <w:rPr>
          <w:sz w:val="24"/>
          <w:szCs w:val="24"/>
        </w:rPr>
        <w:t xml:space="preserve">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 xml:space="preserve">ata from </w:t>
      </w:r>
      <w:proofErr w:type="spellStart"/>
      <w:r w:rsidR="00DF0B64" w:rsidRPr="00444EB5">
        <w:rPr>
          <w:sz w:val="24"/>
          <w:szCs w:val="24"/>
        </w:rPr>
        <w:t>domesticus</w:t>
      </w:r>
      <w:r w:rsidR="00DF0B64" w:rsidRPr="00444EB5">
        <w:rPr>
          <w:sz w:val="24"/>
          <w:szCs w:val="24"/>
          <w:vertAlign w:val="superscript"/>
        </w:rPr>
        <w:t>G</w:t>
      </w:r>
      <w:proofErr w:type="spellEnd"/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6791A8C7" w14:textId="4FA7CB9A" w:rsidR="00F2711D" w:rsidRPr="00247508" w:rsidRDefault="00444EB5" w:rsidP="00247508">
      <w:pPr>
        <w:rPr>
          <w:b/>
        </w:rPr>
      </w:pPr>
      <w:r>
        <w:rPr>
          <w:b/>
        </w:rPr>
        <w:t>Supplemental F</w:t>
      </w:r>
      <w:r w:rsidR="00387638">
        <w:rPr>
          <w:b/>
        </w:rPr>
        <w:t>igures</w:t>
      </w:r>
    </w:p>
    <w:p w14:paraId="5A04C7D6" w14:textId="689FA830" w:rsidR="00F2711D" w:rsidRDefault="006F65D9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17224E81">
          <v:shape id="_x0000_i1028" type="#_x0000_t75" style="width:467.25pt;height:539.25pt">
            <v:imagedata r:id="rId12" o:title="Supp_Fig_distributions"/>
          </v:shape>
        </w:pict>
      </w:r>
    </w:p>
    <w:p w14:paraId="02814BC5" w14:textId="189FE153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  <w:r w:rsidR="00636DC7">
        <w:rPr>
          <w:i w:val="0"/>
          <w:sz w:val="24"/>
          <w:szCs w:val="24"/>
        </w:rPr>
        <w:t>Strain names are abbreviated for space.</w:t>
      </w:r>
    </w:p>
    <w:p w14:paraId="354479EB" w14:textId="1C8CC157" w:rsidR="00C7690A" w:rsidRDefault="006F65D9" w:rsidP="000050C5">
      <w:pPr>
        <w:keepNext/>
        <w:rPr>
          <w:b/>
        </w:rPr>
      </w:pPr>
      <w:r>
        <w:rPr>
          <w:b/>
        </w:rPr>
        <w:pict w14:anchorId="5EE1E219">
          <v:shape id="_x0000_i1029" type="#_x0000_t75" style="width:343.5pt;height:344.25pt">
            <v:imagedata r:id="rId13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2FCA9C19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4126A43A" w14:textId="4F001FF2" w:rsidR="0021691A" w:rsidRDefault="006F65D9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36477DAA">
          <v:shape id="_x0000_i1030" type="#_x0000_t75" style="width:467.25pt;height:432.75pt">
            <v:imagedata r:id="rId14" o:title="one_page_double_triangle"/>
          </v:shape>
        </w:pict>
      </w:r>
    </w:p>
    <w:p w14:paraId="027728F4" w14:textId="77777777" w:rsidR="0021691A" w:rsidRDefault="0021691A" w:rsidP="000050C5">
      <w:pPr>
        <w:pStyle w:val="Caption"/>
        <w:rPr>
          <w:sz w:val="24"/>
          <w:szCs w:val="24"/>
        </w:rPr>
      </w:pPr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r w:rsidRPr="000050C5">
        <w:rPr>
          <w:sz w:val="24"/>
          <w:szCs w:val="24"/>
        </w:rPr>
        <w:t xml:space="preserve">Supplemental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</w:t>
      </w:r>
      <w:proofErr w:type="spellStart"/>
      <w:r>
        <w:t>castaneus</w:t>
      </w:r>
      <w:proofErr w:type="spellEnd"/>
      <w:r>
        <w:t xml:space="preserve"> data generated by you? If not you should add a statement like “Data for </w:t>
      </w:r>
      <w:r>
        <w:rPr>
          <w:i/>
          <w:iCs/>
        </w:rPr>
        <w:t xml:space="preserve">M. m. </w:t>
      </w:r>
      <w:proofErr w:type="spellStart"/>
      <w:r>
        <w:rPr>
          <w:i/>
          <w:iCs/>
        </w:rPr>
        <w:t>castaneus</w:t>
      </w:r>
      <w:proofErr w:type="spellEnd"/>
      <w:r>
        <w:t xml:space="preserve"> taken from XX.”</w:t>
      </w:r>
    </w:p>
  </w:comment>
  <w:comment w:id="4" w:author="April Peterson" w:date="2020-06-18T22:11:00Z" w:initials="AP">
    <w:p w14:paraId="302778D8" w14:textId="7549973D" w:rsidR="00E93D5A" w:rsidRDefault="00E93D5A">
      <w:pPr>
        <w:pStyle w:val="CommentText"/>
      </w:pPr>
      <w:r>
        <w:rPr>
          <w:rStyle w:val="CommentReference"/>
        </w:rPr>
        <w:annotationRef/>
      </w:r>
      <w:proofErr w:type="spellStart"/>
      <w:r>
        <w:t>Castaneus</w:t>
      </w:r>
      <w:proofErr w:type="spellEnd"/>
      <w:r>
        <w:t xml:space="preserve"> </w:t>
      </w:r>
      <w:r w:rsidR="007D37B3">
        <w:t>is from my data, only 1 good female cell.</w:t>
      </w:r>
    </w:p>
  </w:comment>
  <w:comment w:id="5" w:author="Bret Payseur" w:date="2020-06-29T08:28:00Z" w:initials="BP">
    <w:p w14:paraId="106BEB38" w14:textId="57698BC5" w:rsidR="00636DC7" w:rsidRDefault="00636DC7">
      <w:pPr>
        <w:pStyle w:val="CommentText"/>
      </w:pPr>
      <w:r>
        <w:rPr>
          <w:rStyle w:val="CommentReference"/>
        </w:rPr>
        <w:annotationRef/>
      </w:r>
      <w:r>
        <w:t>Can you de-italicize the y axis labels?</w:t>
      </w:r>
    </w:p>
  </w:comment>
  <w:comment w:id="6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13" w:author="Bret Payseur" w:date="2020-06-29T08:29:00Z" w:initials="BP">
    <w:p w14:paraId="03F44D15" w14:textId="4F7B2D56" w:rsidR="00636DC7" w:rsidRDefault="00636DC7">
      <w:pPr>
        <w:pStyle w:val="CommentText"/>
      </w:pPr>
      <w:r>
        <w:rPr>
          <w:rStyle w:val="CommentReference"/>
        </w:rPr>
        <w:annotationRef/>
      </w:r>
      <w:r>
        <w:t>Short Bivalent Length on the y-axis should be Short Bivalent SC Length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A788B5D" w15:done="0"/>
  <w15:commentEx w15:paraId="302778D8" w15:paraIdParent="5A788B5D" w15:done="0"/>
  <w15:commentEx w15:paraId="106BEB38" w15:done="0"/>
  <w15:commentEx w15:paraId="5E4474B2" w15:done="0"/>
  <w15:commentEx w15:paraId="03F44D1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C6F34" w16cex:dateUtc="2020-06-11T13:52:00Z"/>
  <w16cex:commentExtensible w16cex:durableId="22A42492" w16cex:dateUtc="2020-06-29T13:28:00Z"/>
  <w16cex:commentExtensible w16cex:durableId="22888625" w16cex:dateUtc="2020-06-08T14:40:00Z"/>
  <w16cex:commentExtensible w16cex:durableId="22A424F7" w16cex:dateUtc="2020-06-29T13:29:00Z"/>
  <w16cex:commentExtensible w16cex:durableId="22888D84" w16cex:dateUtc="2020-06-08T15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788B5D" w16cid:durableId="228C6F34"/>
  <w16cid:commentId w16cid:paraId="302778D8" w16cid:durableId="22A42421"/>
  <w16cid:commentId w16cid:paraId="106BEB38" w16cid:durableId="22A42492"/>
  <w16cid:commentId w16cid:paraId="5E4474B2" w16cid:durableId="22888625"/>
  <w16cid:commentId w16cid:paraId="750765FF" w16cid:durableId="22A42423"/>
  <w16cid:commentId w16cid:paraId="03F44D15" w16cid:durableId="22A424F7"/>
  <w16cid:commentId w16cid:paraId="3CADABB6" w16cid:durableId="22888D84"/>
  <w16cid:commentId w16cid:paraId="5D86E4EE" w16cid:durableId="22A42425"/>
  <w16cid:commentId w16cid:paraId="7AC8F0BD" w16cid:durableId="22A4242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pril Peterson">
    <w15:presenceInfo w15:providerId="Windows Live" w15:userId="6ac50dff25d782f4"/>
  </w15:person>
  <w15:person w15:author="Bret Payseur">
    <w15:presenceInfo w15:providerId="AD" w15:userId="S::payseur@wisc.edu::a51d0c6a-2807-48fd-bf97-f304f1e31d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oNotDisplayPageBoundaries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47508"/>
    <w:rsid w:val="002D3172"/>
    <w:rsid w:val="002D49C0"/>
    <w:rsid w:val="002E7A86"/>
    <w:rsid w:val="00387638"/>
    <w:rsid w:val="00394F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36DC7"/>
    <w:rsid w:val="006B3E18"/>
    <w:rsid w:val="006F65D9"/>
    <w:rsid w:val="007302F3"/>
    <w:rsid w:val="0076185F"/>
    <w:rsid w:val="00766B81"/>
    <w:rsid w:val="007D37B3"/>
    <w:rsid w:val="007E12A5"/>
    <w:rsid w:val="0081776A"/>
    <w:rsid w:val="008273B7"/>
    <w:rsid w:val="0090496E"/>
    <w:rsid w:val="009604C7"/>
    <w:rsid w:val="00A005CF"/>
    <w:rsid w:val="00A02EFC"/>
    <w:rsid w:val="00A147D6"/>
    <w:rsid w:val="00A83803"/>
    <w:rsid w:val="00AC4023"/>
    <w:rsid w:val="00AD0A30"/>
    <w:rsid w:val="00B60182"/>
    <w:rsid w:val="00BA6589"/>
    <w:rsid w:val="00C729A0"/>
    <w:rsid w:val="00C7690A"/>
    <w:rsid w:val="00CA399F"/>
    <w:rsid w:val="00CC0FC2"/>
    <w:rsid w:val="00D2731F"/>
    <w:rsid w:val="00D63715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numbering" w:customStyle="1" w:styleId="ListNo5">
    <w:name w:val="List No"/>
    <w:uiPriority w:val="99"/>
    <w:semiHidden/>
    <w:unhideWhenUsed/>
  </w:style>
  <w:style w:type="numbering" w:customStyle="1" w:styleId="ListNo6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7.jpeg"/><Relationship Id="rId18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</Pages>
  <Words>307</Words>
  <Characters>1751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5</cp:revision>
  <dcterms:created xsi:type="dcterms:W3CDTF">2020-06-30T17:58:00Z</dcterms:created>
  <dcterms:modified xsi:type="dcterms:W3CDTF">2020-07-01T14:57:00Z</dcterms:modified>
</cp:coreProperties>
</file>