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505F82" w14:textId="4EB42EDF" w:rsidR="00EF2E4D" w:rsidRDefault="002D49C0" w:rsidP="00EF627E">
      <w:pPr>
        <w:keepNext/>
      </w:pPr>
      <w:r>
        <w:pict w14:anchorId="71770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35pt;height:436.05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0"/>
      <w:commentRangeStart w:id="1"/>
      <w:commentRangeStart w:id="2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0"/>
      <w:r w:rsidR="007E12A5">
        <w:rPr>
          <w:rStyle w:val="CommentReference"/>
          <w:i w:val="0"/>
          <w:iCs w:val="0"/>
          <w:color w:val="auto"/>
        </w:rPr>
        <w:commentReference w:id="0"/>
      </w:r>
      <w:commentRangeEnd w:id="1"/>
      <w:r w:rsidR="00E93D5A">
        <w:rPr>
          <w:rStyle w:val="CommentReference"/>
          <w:i w:val="0"/>
          <w:iCs w:val="0"/>
          <w:color w:val="auto"/>
        </w:rPr>
        <w:commentReference w:id="1"/>
      </w:r>
      <w:commentRangeEnd w:id="2"/>
      <w:r w:rsidR="00636DC7">
        <w:rPr>
          <w:rStyle w:val="CommentReference"/>
          <w:i w:val="0"/>
          <w:iCs w:val="0"/>
          <w:color w:val="auto"/>
        </w:rPr>
        <w:commentReference w:id="2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3"/>
      <w:commentRangeStart w:id="4"/>
      <w:r w:rsidR="002E7A86">
        <w:rPr>
          <w:sz w:val="24"/>
          <w:szCs w:val="24"/>
        </w:rPr>
        <w:t>(</w:t>
      </w:r>
      <w:ins w:id="5" w:author="April Peterson" w:date="2020-06-18T21:49:00Z">
        <w:r w:rsidR="00453B4B">
          <w:rPr>
            <w:sz w:val="24"/>
            <w:szCs w:val="24"/>
          </w:rPr>
          <w:t>+</w:t>
        </w:r>
        <w:r w:rsidR="00453B4B">
          <w:rPr>
            <w:sz w:val="24"/>
            <w:szCs w:val="24"/>
            <w:u w:val="single"/>
          </w:rPr>
          <w:t>/-</w:t>
        </w:r>
      </w:ins>
      <w:r w:rsidR="002E7A86">
        <w:rPr>
          <w:sz w:val="24"/>
          <w:szCs w:val="24"/>
        </w:rPr>
        <w:t xml:space="preserve"> 2 standard errors) </w:t>
      </w:r>
      <w:commentRangeEnd w:id="3"/>
      <w:r w:rsidR="002E7A86">
        <w:rPr>
          <w:rStyle w:val="CommentReference"/>
          <w:i w:val="0"/>
          <w:iCs w:val="0"/>
          <w:color w:val="auto"/>
        </w:rPr>
        <w:commentReference w:id="3"/>
      </w:r>
      <w:commentRangeEnd w:id="4"/>
      <w:r w:rsidR="00E93D5A">
        <w:rPr>
          <w:rStyle w:val="CommentReference"/>
          <w:i w:val="0"/>
          <w:iCs w:val="0"/>
          <w:color w:val="auto"/>
        </w:rPr>
        <w:commentReference w:id="4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2D49C0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6" w:author="April Peterson" w:date="2020-06-18T22:38:00Z"/>
          <w:sz w:val="24"/>
          <w:szCs w:val="24"/>
        </w:rPr>
      </w:pPr>
    </w:p>
    <w:p w14:paraId="2B956BA9" w14:textId="175F60B8" w:rsidR="00593C57" w:rsidRDefault="002D49C0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3.3pt;height:325.2pt">
            <v:imagedata r:id="rId8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>A) Example early zygotene spermatocyte spread. SYCP3 stained in red, CREST (centromeres) stained in blue and DMC1 stained in green. B) Example late zygotene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</w:pPr>
    </w:p>
    <w:p w14:paraId="6CE60B34" w14:textId="29933974" w:rsidR="00444EB5" w:rsidRDefault="002D49C0" w:rsidP="00444EB5">
      <w:pPr>
        <w:keepNext/>
      </w:pPr>
      <w:r>
        <w:pict w14:anchorId="3761AF6D">
          <v:shape id="_x0000_i1027" type="#_x0000_t75" style="width:418.25pt;height:332.5pt">
            <v:imagedata r:id="rId9" o:title="Fig3_SC"/>
          </v:shape>
        </w:pict>
      </w:r>
    </w:p>
    <w:p w14:paraId="5048B736" w14:textId="4D50FDCB" w:rsidR="00DF0B64" w:rsidRPr="00444EB5" w:rsidRDefault="00444EB5" w:rsidP="00444EB5">
      <w:pPr>
        <w:pStyle w:val="Caption"/>
        <w:rPr>
          <w:sz w:val="24"/>
          <w:szCs w:val="24"/>
        </w:rPr>
      </w:pPr>
      <w:commentRangeStart w:id="7"/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commentRangeEnd w:id="7"/>
      <w:r w:rsidR="00636DC7">
        <w:rPr>
          <w:rStyle w:val="CommentReference"/>
          <w:i w:val="0"/>
          <w:iCs w:val="0"/>
          <w:color w:val="auto"/>
        </w:rPr>
        <w:commentReference w:id="7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</w:t>
      </w:r>
      <w:ins w:id="8" w:author="Bret Payseur" w:date="2020-06-29T08:29:00Z">
        <w:r w:rsidR="00636DC7">
          <w:rPr>
            <w:sz w:val="24"/>
            <w:szCs w:val="24"/>
          </w:rPr>
          <w:t xml:space="preserve">SC </w:t>
        </w:r>
      </w:ins>
      <w:r w:rsidR="00A02EFC">
        <w:rPr>
          <w:sz w:val="24"/>
          <w:szCs w:val="24"/>
        </w:rPr>
        <w:t>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del w:id="9" w:author="Bret Payseur" w:date="2020-06-29T08:30:00Z">
        <w:r w:rsidR="00A02EFC" w:rsidDel="00636DC7">
          <w:rPr>
            <w:sz w:val="24"/>
            <w:szCs w:val="24"/>
          </w:rPr>
          <w:delText xml:space="preserve">length </w:delText>
        </w:r>
        <w:r w:rsidR="001E1276" w:rsidRPr="00444EB5" w:rsidDel="00636DC7">
          <w:rPr>
            <w:sz w:val="24"/>
            <w:szCs w:val="24"/>
          </w:rPr>
          <w:delText>o</w:delText>
        </w:r>
        <w:bookmarkStart w:id="10" w:name="_GoBack"/>
        <w:bookmarkEnd w:id="10"/>
        <w:r w:rsidR="001E1276" w:rsidRPr="00444EB5" w:rsidDel="00636DC7">
          <w:rPr>
            <w:sz w:val="24"/>
            <w:szCs w:val="24"/>
          </w:rPr>
          <w:delText>f total SC</w:delText>
        </w:r>
      </w:del>
      <w:ins w:id="11" w:author="Bret Payseur" w:date="2020-06-29T08:30:00Z">
        <w:r w:rsidR="00636DC7">
          <w:rPr>
            <w:sz w:val="24"/>
            <w:szCs w:val="24"/>
          </w:rPr>
          <w:t>total SC length</w:t>
        </w:r>
      </w:ins>
      <w:r w:rsidR="001E1276" w:rsidRPr="00444EB5">
        <w:rPr>
          <w:sz w:val="24"/>
          <w:szCs w:val="24"/>
        </w:rPr>
        <w:t xml:space="preserve">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>ata from domesticus</w:t>
      </w:r>
      <w:r w:rsidR="00DF0B64" w:rsidRPr="00444EB5">
        <w:rPr>
          <w:sz w:val="24"/>
          <w:szCs w:val="24"/>
          <w:vertAlign w:val="superscript"/>
        </w:rPr>
        <w:t>G</w:t>
      </w:r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6791A8C7" w14:textId="4FA7CB9A" w:rsidR="00F2711D" w:rsidRPr="00247508" w:rsidRDefault="00444EB5" w:rsidP="00247508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5A04C7D6" w14:textId="689FA830" w:rsidR="00F2711D" w:rsidRDefault="002D49C0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17224E81">
          <v:shape id="_x0000_i1028" type="#_x0000_t75" style="width:466.8pt;height:539.6pt">
            <v:imagedata r:id="rId10" o:title="Supp_Fig_distributions"/>
          </v:shape>
        </w:pict>
      </w:r>
    </w:p>
    <w:p w14:paraId="02814BC5" w14:textId="189FE153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commentRangeStart w:id="12"/>
      <w:commentRangeStart w:id="13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commentRangeEnd w:id="12"/>
      <w:r w:rsidR="005D76CC">
        <w:rPr>
          <w:rStyle w:val="CommentReference"/>
          <w:i w:val="0"/>
          <w:iCs w:val="0"/>
          <w:color w:val="auto"/>
        </w:rPr>
        <w:commentReference w:id="12"/>
      </w:r>
      <w:commentRangeEnd w:id="13"/>
      <w:r w:rsidR="005B1E81">
        <w:rPr>
          <w:rStyle w:val="CommentReference"/>
          <w:i w:val="0"/>
          <w:iCs w:val="0"/>
          <w:color w:val="auto"/>
        </w:rPr>
        <w:commentReference w:id="13"/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  <w:ins w:id="14" w:author="Bret Payseur" w:date="2020-06-29T08:36:00Z">
        <w:r w:rsidR="00636DC7">
          <w:rPr>
            <w:i w:val="0"/>
            <w:sz w:val="24"/>
            <w:szCs w:val="24"/>
          </w:rPr>
          <w:t>Strain names are abbreviated for space.</w:t>
        </w:r>
      </w:ins>
    </w:p>
    <w:p w14:paraId="354479EB" w14:textId="1C8CC157" w:rsidR="00C7690A" w:rsidRDefault="002D49C0" w:rsidP="000050C5">
      <w:pPr>
        <w:keepNext/>
        <w:rPr>
          <w:b/>
        </w:rPr>
      </w:pPr>
      <w:r>
        <w:rPr>
          <w:b/>
        </w:rPr>
        <w:lastRenderedPageBreak/>
        <w:pict w14:anchorId="5EE1E219">
          <v:shape id="_x0000_i1029" type="#_x0000_t75" style="width:343.8pt;height:344.65pt">
            <v:imagedata r:id="rId11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7FCFD152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</w:t>
      </w:r>
      <w:del w:id="15" w:author="Bret Payseur" w:date="2020-06-29T08:31:00Z">
        <w:r w:rsidRPr="006205A9" w:rsidDel="00636DC7">
          <w:rPr>
            <w:sz w:val="24"/>
            <w:szCs w:val="24"/>
          </w:rPr>
          <w:delText>s</w:delText>
        </w:r>
      </w:del>
      <w:r w:rsidRPr="006205A9">
        <w:rPr>
          <w:sz w:val="24"/>
          <w:szCs w:val="24"/>
        </w:rPr>
        <w:t xml:space="preserve">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4126A43A" w14:textId="4F001FF2" w:rsidR="0021691A" w:rsidRDefault="002D49C0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6477DAA">
          <v:shape id="_x0000_i1030" type="#_x0000_t75" style="width:467.6pt;height:432.8pt">
            <v:imagedata r:id="rId12" o:title="one_page_double_triangle"/>
          </v:shape>
        </w:pict>
      </w:r>
    </w:p>
    <w:p w14:paraId="027728F4" w14:textId="77777777" w:rsidR="0021691A" w:rsidRDefault="0021691A" w:rsidP="000050C5">
      <w:pPr>
        <w:pStyle w:val="Caption"/>
        <w:rPr>
          <w:sz w:val="24"/>
          <w:szCs w:val="24"/>
        </w:rPr>
      </w:pPr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commentRangeStart w:id="16"/>
      <w:r w:rsidRPr="000050C5">
        <w:rPr>
          <w:sz w:val="24"/>
          <w:szCs w:val="24"/>
        </w:rPr>
        <w:t>Supplemental</w:t>
      </w:r>
      <w:commentRangeEnd w:id="16"/>
      <w:r w:rsidR="008273B7">
        <w:rPr>
          <w:rStyle w:val="CommentReference"/>
          <w:i w:val="0"/>
          <w:iCs w:val="0"/>
          <w:color w:val="auto"/>
        </w:rPr>
        <w:commentReference w:id="16"/>
      </w:r>
      <w:r w:rsidRPr="000050C5">
        <w:rPr>
          <w:sz w:val="24"/>
          <w:szCs w:val="24"/>
        </w:rPr>
        <w:t xml:space="preserve">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castaneus data generated by you? If not you should add a statement like “Data for </w:t>
      </w:r>
      <w:r>
        <w:rPr>
          <w:i/>
          <w:iCs/>
        </w:rPr>
        <w:t>M. m. castaneus</w:t>
      </w:r>
      <w:r>
        <w:t xml:space="preserve"> taken from XX.”</w:t>
      </w:r>
    </w:p>
  </w:comment>
  <w:comment w:id="1" w:author="April Peterson" w:date="2020-06-18T22:11:00Z" w:initials="AP">
    <w:p w14:paraId="302778D8" w14:textId="7549973D" w:rsidR="00E93D5A" w:rsidRDefault="00E93D5A">
      <w:pPr>
        <w:pStyle w:val="CommentText"/>
      </w:pPr>
      <w:r>
        <w:rPr>
          <w:rStyle w:val="CommentReference"/>
        </w:rPr>
        <w:annotationRef/>
      </w:r>
      <w:r>
        <w:t xml:space="preserve">Castaneus </w:t>
      </w:r>
      <w:r w:rsidR="007D37B3">
        <w:t>is from my data, only 1 good female cell.</w:t>
      </w:r>
    </w:p>
  </w:comment>
  <w:comment w:id="2" w:author="Bret Payseur" w:date="2020-06-29T08:28:00Z" w:initials="BP">
    <w:p w14:paraId="106BEB38" w14:textId="57698BC5" w:rsidR="00636DC7" w:rsidRDefault="00636DC7">
      <w:pPr>
        <w:pStyle w:val="CommentText"/>
      </w:pPr>
      <w:r>
        <w:rPr>
          <w:rStyle w:val="CommentReference"/>
        </w:rPr>
        <w:annotationRef/>
      </w:r>
      <w:r>
        <w:t>Can you de-italicize the y axis labels?</w:t>
      </w:r>
    </w:p>
  </w:comment>
  <w:comment w:id="3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4" w:author="April Peterson" w:date="2020-06-18T22:10:00Z" w:initials="AP">
    <w:p w14:paraId="750765FF" w14:textId="5186819E" w:rsidR="00E93D5A" w:rsidRDefault="00E93D5A">
      <w:pPr>
        <w:pStyle w:val="CommentText"/>
      </w:pPr>
      <w:r>
        <w:rPr>
          <w:rStyle w:val="CommentReference"/>
        </w:rPr>
        <w:annotationRef/>
      </w:r>
      <w:r>
        <w:t>Checked code, this is correct.</w:t>
      </w:r>
    </w:p>
  </w:comment>
  <w:comment w:id="7" w:author="Bret Payseur" w:date="2020-06-29T08:29:00Z" w:initials="BP">
    <w:p w14:paraId="03F44D15" w14:textId="4F7B2D56" w:rsidR="00636DC7" w:rsidRDefault="00636DC7">
      <w:pPr>
        <w:pStyle w:val="CommentText"/>
      </w:pPr>
      <w:r>
        <w:rPr>
          <w:rStyle w:val="CommentReference"/>
        </w:rPr>
        <w:annotationRef/>
      </w:r>
      <w:r>
        <w:t>Short Bivalent Length on the y-axis should be Short Bivalent SC Length</w:t>
      </w:r>
    </w:p>
  </w:comment>
  <w:comment w:id="12" w:author="Bret Payseur" w:date="2020-06-08T10:12:00Z" w:initials="BP">
    <w:p w14:paraId="3CADABB6" w14:textId="266EF8AD" w:rsidR="005D76CC" w:rsidRDefault="005D76CC">
      <w:pPr>
        <w:pStyle w:val="CommentText"/>
      </w:pPr>
      <w:r>
        <w:rPr>
          <w:rStyle w:val="CommentReference"/>
        </w:rPr>
        <w:annotationRef/>
      </w:r>
      <w:r>
        <w:t>What are the units being depicted? Are the data points cells or mouse averages?</w:t>
      </w:r>
    </w:p>
  </w:comment>
  <w:comment w:id="13" w:author="April Peterson" w:date="2020-06-19T11:51:00Z" w:initials="AP">
    <w:p w14:paraId="5D86E4EE" w14:textId="2D238A50" w:rsidR="005B1E81" w:rsidRDefault="005B1E81">
      <w:pPr>
        <w:pStyle w:val="CommentText"/>
      </w:pPr>
      <w:r>
        <w:rPr>
          <w:rStyle w:val="CommentReference"/>
        </w:rPr>
        <w:annotationRef/>
      </w:r>
      <w:r>
        <w:t xml:space="preserve">Data points are </w:t>
      </w:r>
      <w:r w:rsidR="00F2711D">
        <w:t>depicted</w:t>
      </w:r>
    </w:p>
  </w:comment>
  <w:comment w:id="16" w:author="April Peterson" w:date="2020-06-19T12:27:00Z" w:initials="AP">
    <w:p w14:paraId="7AC8F0BD" w14:textId="1D91303C" w:rsidR="008273B7" w:rsidRDefault="008273B7">
      <w:pPr>
        <w:pStyle w:val="CommentText"/>
      </w:pPr>
      <w:r>
        <w:rPr>
          <w:rStyle w:val="CommentReference"/>
        </w:rPr>
        <w:annotationRef/>
      </w:r>
      <w:r>
        <w:t>I simplified this figure, let me know if you think the axis labels should be kept in.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A788B5D" w15:done="0"/>
  <w15:commentEx w15:paraId="302778D8" w15:paraIdParent="5A788B5D" w15:done="0"/>
  <w15:commentEx w15:paraId="106BEB38" w15:done="0"/>
  <w15:commentEx w15:paraId="5E4474B2" w15:done="0"/>
  <w15:commentEx w15:paraId="750765FF" w15:paraIdParent="5E4474B2" w15:done="0"/>
  <w15:commentEx w15:paraId="03F44D15" w15:done="0"/>
  <w15:commentEx w15:paraId="3CADABB6" w15:done="0"/>
  <w15:commentEx w15:paraId="5D86E4EE" w15:paraIdParent="3CADABB6" w15:done="0"/>
  <w15:commentEx w15:paraId="7AC8F0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C6F34" w16cex:dateUtc="2020-06-11T13:52:00Z"/>
  <w16cex:commentExtensible w16cex:durableId="22A42492" w16cex:dateUtc="2020-06-29T13:28:00Z"/>
  <w16cex:commentExtensible w16cex:durableId="22888625" w16cex:dateUtc="2020-06-08T14:40:00Z"/>
  <w16cex:commentExtensible w16cex:durableId="22A424F7" w16cex:dateUtc="2020-06-29T13:29:00Z"/>
  <w16cex:commentExtensible w16cex:durableId="22888D84" w16cex:dateUtc="2020-06-08T15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788B5D" w16cid:durableId="228C6F34"/>
  <w16cid:commentId w16cid:paraId="302778D8" w16cid:durableId="22A42421"/>
  <w16cid:commentId w16cid:paraId="106BEB38" w16cid:durableId="22A42492"/>
  <w16cid:commentId w16cid:paraId="5E4474B2" w16cid:durableId="22888625"/>
  <w16cid:commentId w16cid:paraId="750765FF" w16cid:durableId="22A42423"/>
  <w16cid:commentId w16cid:paraId="03F44D15" w16cid:durableId="22A424F7"/>
  <w16cid:commentId w16cid:paraId="3CADABB6" w16cid:durableId="22888D84"/>
  <w16cid:commentId w16cid:paraId="5D86E4EE" w16cid:durableId="22A42425"/>
  <w16cid:commentId w16cid:paraId="7AC8F0BD" w16cid:durableId="22A4242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et Payseur">
    <w15:presenceInfo w15:providerId="AD" w15:userId="S::payseur@wisc.edu::a51d0c6a-2807-48fd-bf97-f304f1e31d84"/>
  </w15:person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3"/>
  <w:doNotDisplayPageBoundaries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47508"/>
    <w:rsid w:val="002D3172"/>
    <w:rsid w:val="002D49C0"/>
    <w:rsid w:val="002E7A86"/>
    <w:rsid w:val="003876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36DC7"/>
    <w:rsid w:val="006B3E18"/>
    <w:rsid w:val="007302F3"/>
    <w:rsid w:val="0076185F"/>
    <w:rsid w:val="00766B81"/>
    <w:rsid w:val="007D37B3"/>
    <w:rsid w:val="007E12A5"/>
    <w:rsid w:val="0081776A"/>
    <w:rsid w:val="008273B7"/>
    <w:rsid w:val="0090496E"/>
    <w:rsid w:val="009604C7"/>
    <w:rsid w:val="00A005CF"/>
    <w:rsid w:val="00A02EFC"/>
    <w:rsid w:val="00A147D6"/>
    <w:rsid w:val="00A83803"/>
    <w:rsid w:val="00AC4023"/>
    <w:rsid w:val="00AD0A30"/>
    <w:rsid w:val="00BA6589"/>
    <w:rsid w:val="00C729A0"/>
    <w:rsid w:val="00C7690A"/>
    <w:rsid w:val="00CA399F"/>
    <w:rsid w:val="00CC0FC2"/>
    <w:rsid w:val="00D2731F"/>
    <w:rsid w:val="00D63715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numbering" w:customStyle="1" w:styleId="ListNo5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6.jpeg"/><Relationship Id="rId17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2</cp:revision>
  <dcterms:created xsi:type="dcterms:W3CDTF">2020-06-30T17:58:00Z</dcterms:created>
  <dcterms:modified xsi:type="dcterms:W3CDTF">2020-06-30T17:58:00Z</dcterms:modified>
</cp:coreProperties>
</file>