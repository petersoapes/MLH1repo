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D646EC" w14:textId="79CE9459" w:rsidR="006F65D9" w:rsidRDefault="006F65D9">
      <w:pPr>
        <w:rPr>
          <w:ins w:id="0" w:author="April Peterson" w:date="2020-07-01T09:54:00Z"/>
        </w:rPr>
      </w:pPr>
    </w:p>
    <w:p w14:paraId="5258747D" w14:textId="77777777" w:rsidR="00FD44DE" w:rsidRDefault="009A73B1" w:rsidP="00EF627E">
      <w:pPr>
        <w:keepNext/>
      </w:pPr>
      <w:r>
        <w:pict w14:anchorId="6754C0D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3.5pt;height:436.5pt">
            <v:imagedata r:id="rId5" o:title="Figure1"/>
          </v:shape>
        </w:pict>
      </w:r>
    </w:p>
    <w:p w14:paraId="15B0B390" w14:textId="627A48E0" w:rsidR="009604C7" w:rsidRPr="00E93D5A" w:rsidRDefault="00EF627E" w:rsidP="00CA399F">
      <w:pPr>
        <w:pStyle w:val="Caption"/>
        <w:rPr>
          <w:sz w:val="24"/>
          <w:szCs w:val="24"/>
        </w:rPr>
      </w:pPr>
      <w:r w:rsidRPr="00EF627E">
        <w:rPr>
          <w:sz w:val="24"/>
          <w:szCs w:val="24"/>
        </w:rPr>
        <w:t xml:space="preserve">Figure </w:t>
      </w:r>
      <w:r w:rsidRPr="00EF627E">
        <w:rPr>
          <w:sz w:val="24"/>
          <w:szCs w:val="24"/>
        </w:rPr>
        <w:fldChar w:fldCharType="begin"/>
      </w:r>
      <w:r w:rsidRPr="00EF627E">
        <w:rPr>
          <w:sz w:val="24"/>
          <w:szCs w:val="24"/>
        </w:rPr>
        <w:instrText xml:space="preserve"> SEQ Figure \* ARABIC </w:instrText>
      </w:r>
      <w:r w:rsidRPr="00EF627E">
        <w:rPr>
          <w:sz w:val="24"/>
          <w:szCs w:val="24"/>
        </w:rPr>
        <w:fldChar w:fldCharType="separate"/>
      </w:r>
      <w:r w:rsidR="00444EB5">
        <w:rPr>
          <w:noProof/>
          <w:sz w:val="24"/>
          <w:szCs w:val="24"/>
        </w:rPr>
        <w:t>1</w:t>
      </w:r>
      <w:r w:rsidRPr="00EF627E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EF627E">
        <w:rPr>
          <w:sz w:val="24"/>
          <w:szCs w:val="24"/>
        </w:rPr>
        <w:t xml:space="preserve"> </w:t>
      </w:r>
      <w:r w:rsidR="004C4731">
        <w:rPr>
          <w:sz w:val="24"/>
          <w:szCs w:val="24"/>
        </w:rPr>
        <w:t xml:space="preserve">MLH1 </w:t>
      </w:r>
      <w:r w:rsidR="00A02EFC">
        <w:rPr>
          <w:sz w:val="24"/>
          <w:szCs w:val="24"/>
        </w:rPr>
        <w:t>C</w:t>
      </w:r>
      <w:r w:rsidR="004C4731">
        <w:rPr>
          <w:sz w:val="24"/>
          <w:szCs w:val="24"/>
        </w:rPr>
        <w:t xml:space="preserve">ounts. </w:t>
      </w:r>
      <w:r w:rsidRPr="00EF627E">
        <w:rPr>
          <w:sz w:val="24"/>
          <w:szCs w:val="24"/>
        </w:rPr>
        <w:t xml:space="preserve">A) </w:t>
      </w:r>
      <w:r w:rsidR="00A02EFC">
        <w:rPr>
          <w:sz w:val="24"/>
          <w:szCs w:val="24"/>
        </w:rPr>
        <w:t>Strain m</w:t>
      </w:r>
      <w:r w:rsidR="002E7A86" w:rsidRPr="00EF627E">
        <w:rPr>
          <w:sz w:val="24"/>
          <w:szCs w:val="24"/>
        </w:rPr>
        <w:t>ean MLH1 count</w:t>
      </w:r>
      <w:r w:rsidR="002E7A86">
        <w:rPr>
          <w:sz w:val="24"/>
          <w:szCs w:val="24"/>
        </w:rPr>
        <w:t>s (</w:t>
      </w:r>
      <w:r w:rsidR="00453B4B" w:rsidRPr="00FD44DE">
        <w:rPr>
          <w:sz w:val="24"/>
          <w:szCs w:val="24"/>
        </w:rPr>
        <w:t>+/-</w:t>
      </w:r>
      <w:r w:rsidR="002E7A86">
        <w:rPr>
          <w:sz w:val="24"/>
          <w:szCs w:val="24"/>
        </w:rPr>
        <w:t xml:space="preserve"> 2 standard errors) in both sexes</w:t>
      </w:r>
      <w:r w:rsidR="002E7A86" w:rsidRPr="00EF627E">
        <w:rPr>
          <w:sz w:val="24"/>
          <w:szCs w:val="24"/>
        </w:rPr>
        <w:t xml:space="preserve">. </w:t>
      </w:r>
      <w:r w:rsidR="000179B7">
        <w:rPr>
          <w:sz w:val="24"/>
          <w:szCs w:val="24"/>
        </w:rPr>
        <w:t>F</w:t>
      </w:r>
      <w:r w:rsidRPr="00EF627E">
        <w:rPr>
          <w:sz w:val="24"/>
          <w:szCs w:val="24"/>
        </w:rPr>
        <w:t>emale</w:t>
      </w:r>
      <w:r w:rsidR="000179B7">
        <w:rPr>
          <w:sz w:val="24"/>
          <w:szCs w:val="24"/>
        </w:rPr>
        <w:t>s = circles; males = triangles.</w:t>
      </w:r>
      <w:r w:rsidRPr="00EF627E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B) </w:t>
      </w:r>
      <w:r w:rsidR="000179B7">
        <w:rPr>
          <w:sz w:val="24"/>
          <w:szCs w:val="24"/>
        </w:rPr>
        <w:t>Boxplots</w:t>
      </w:r>
      <w:r w:rsidR="002E7A86">
        <w:rPr>
          <w:sz w:val="24"/>
          <w:szCs w:val="24"/>
        </w:rPr>
        <w:t xml:space="preserve"> of</w:t>
      </w:r>
      <w:r w:rsidR="000179B7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>f</w:t>
      </w:r>
      <w:r w:rsidR="006B3E18" w:rsidRPr="00CA399F">
        <w:rPr>
          <w:sz w:val="24"/>
          <w:szCs w:val="24"/>
        </w:rPr>
        <w:t>emale MLH1 count</w:t>
      </w:r>
      <w:r w:rsidR="002E7A86">
        <w:rPr>
          <w:sz w:val="24"/>
          <w:szCs w:val="24"/>
        </w:rPr>
        <w:t>s</w:t>
      </w:r>
      <w:r w:rsidR="006B3E18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6B3E18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6B3E18" w:rsidRPr="00CA399F">
        <w:rPr>
          <w:sz w:val="24"/>
          <w:szCs w:val="24"/>
        </w:rPr>
        <w:t>.</w:t>
      </w:r>
      <w:r w:rsidR="003B0E61">
        <w:rPr>
          <w:sz w:val="24"/>
          <w:szCs w:val="24"/>
        </w:rPr>
        <w:t xml:space="preserve"> </w:t>
      </w:r>
      <w:r w:rsidR="0076185F">
        <w:rPr>
          <w:sz w:val="24"/>
          <w:szCs w:val="24"/>
        </w:rPr>
        <w:t xml:space="preserve">Whiskers indicate </w:t>
      </w:r>
      <w:r w:rsidR="00FE7D4E">
        <w:rPr>
          <w:sz w:val="24"/>
          <w:szCs w:val="24"/>
        </w:rPr>
        <w:t>interquartile range</w:t>
      </w:r>
      <w:r w:rsidR="00E93D5A">
        <w:rPr>
          <w:sz w:val="24"/>
          <w:szCs w:val="24"/>
        </w:rPr>
        <w:t>.</w:t>
      </w:r>
      <w:r w:rsidR="006B3E18" w:rsidRPr="00CA399F">
        <w:rPr>
          <w:sz w:val="24"/>
          <w:szCs w:val="24"/>
        </w:rPr>
        <w:t xml:space="preserve"> Inset</w:t>
      </w:r>
      <w:r w:rsidR="0076185F">
        <w:rPr>
          <w:sz w:val="24"/>
          <w:szCs w:val="24"/>
        </w:rPr>
        <w:t>:</w:t>
      </w:r>
      <w:r w:rsidR="006B3E18" w:rsidRPr="00CA399F">
        <w:rPr>
          <w:sz w:val="24"/>
          <w:szCs w:val="24"/>
        </w:rPr>
        <w:t xml:space="preserve"> example oocyte, SYCP3 stained in red, CREST (centromeres) stained in blue and MLH1 foci stained in green.</w:t>
      </w:r>
      <w:r w:rsidR="009604C7" w:rsidRPr="00CA399F">
        <w:rPr>
          <w:sz w:val="24"/>
          <w:szCs w:val="24"/>
        </w:rPr>
        <w:t xml:space="preserve"> Horizontal line at 20 indicates the expected minimum </w:t>
      </w:r>
      <w:r w:rsidR="002E7A86">
        <w:rPr>
          <w:sz w:val="24"/>
          <w:szCs w:val="24"/>
        </w:rPr>
        <w:t xml:space="preserve">number </w:t>
      </w:r>
      <w:r w:rsidR="009604C7" w:rsidRPr="00CA399F">
        <w:rPr>
          <w:sz w:val="24"/>
          <w:szCs w:val="24"/>
        </w:rPr>
        <w:t xml:space="preserve">of foci </w:t>
      </w:r>
      <w:r w:rsidR="002E7A86">
        <w:rPr>
          <w:sz w:val="24"/>
          <w:szCs w:val="24"/>
        </w:rPr>
        <w:t>per cell</w:t>
      </w:r>
      <w:r w:rsidR="009604C7" w:rsidRPr="00CA399F">
        <w:rPr>
          <w:sz w:val="24"/>
          <w:szCs w:val="24"/>
        </w:rPr>
        <w:t>.</w:t>
      </w:r>
      <w:r w:rsidR="00CA399F" w:rsidRPr="00CA399F">
        <w:rPr>
          <w:sz w:val="24"/>
          <w:szCs w:val="24"/>
        </w:rPr>
        <w:t xml:space="preserve"> </w:t>
      </w:r>
      <w:r w:rsidR="006B3E18" w:rsidRPr="00CA399F">
        <w:rPr>
          <w:sz w:val="24"/>
          <w:szCs w:val="24"/>
        </w:rPr>
        <w:t xml:space="preserve">C) </w:t>
      </w:r>
      <w:r w:rsidR="002E7A86">
        <w:rPr>
          <w:sz w:val="24"/>
          <w:szCs w:val="24"/>
        </w:rPr>
        <w:t xml:space="preserve">Boxplots of </w:t>
      </w:r>
      <w:r w:rsidR="002E7A86" w:rsidRPr="00CA399F">
        <w:rPr>
          <w:sz w:val="24"/>
          <w:szCs w:val="24"/>
        </w:rPr>
        <w:t>male MLH1 count</w:t>
      </w:r>
      <w:r w:rsidR="002E7A86">
        <w:rPr>
          <w:sz w:val="24"/>
          <w:szCs w:val="24"/>
        </w:rPr>
        <w:t>s</w:t>
      </w:r>
      <w:r w:rsidR="002E7A86" w:rsidRPr="00CA399F">
        <w:rPr>
          <w:sz w:val="24"/>
          <w:szCs w:val="24"/>
        </w:rPr>
        <w:t xml:space="preserve"> </w:t>
      </w:r>
      <w:r w:rsidR="002E7A86">
        <w:rPr>
          <w:sz w:val="24"/>
          <w:szCs w:val="24"/>
        </w:rPr>
        <w:t xml:space="preserve">for </w:t>
      </w:r>
      <w:r w:rsidR="002E7A86" w:rsidRPr="00CA399F">
        <w:rPr>
          <w:sz w:val="24"/>
          <w:szCs w:val="24"/>
        </w:rPr>
        <w:t>strains</w:t>
      </w:r>
      <w:r w:rsidR="002E7A86">
        <w:rPr>
          <w:sz w:val="24"/>
          <w:szCs w:val="24"/>
        </w:rPr>
        <w:t xml:space="preserve"> of house mice</w:t>
      </w:r>
      <w:r w:rsidR="002E7A86" w:rsidRPr="00CA399F">
        <w:rPr>
          <w:sz w:val="24"/>
          <w:szCs w:val="24"/>
        </w:rPr>
        <w:t xml:space="preserve">. </w:t>
      </w:r>
      <w:r w:rsidR="0076185F" w:rsidRPr="00CA399F">
        <w:rPr>
          <w:sz w:val="24"/>
          <w:szCs w:val="24"/>
        </w:rPr>
        <w:t>Inset</w:t>
      </w:r>
      <w:r w:rsidR="0076185F">
        <w:rPr>
          <w:sz w:val="24"/>
          <w:szCs w:val="24"/>
        </w:rPr>
        <w:t>:</w:t>
      </w:r>
      <w:r w:rsidR="0076185F" w:rsidRPr="00CA399F">
        <w:rPr>
          <w:sz w:val="24"/>
          <w:szCs w:val="24"/>
        </w:rPr>
        <w:t xml:space="preserve"> example </w:t>
      </w:r>
      <w:r w:rsidR="0076185F">
        <w:rPr>
          <w:sz w:val="24"/>
          <w:szCs w:val="24"/>
        </w:rPr>
        <w:t>spermatocyte.</w:t>
      </w:r>
      <w:r w:rsidR="00CA399F" w:rsidRPr="00CA399F">
        <w:rPr>
          <w:sz w:val="24"/>
          <w:szCs w:val="24"/>
        </w:rPr>
        <w:t xml:space="preserve"> </w:t>
      </w:r>
      <w:r w:rsidR="001A3824" w:rsidRPr="00CA399F">
        <w:rPr>
          <w:sz w:val="24"/>
          <w:szCs w:val="24"/>
        </w:rPr>
        <w:t>A</w:t>
      </w:r>
      <w:r w:rsidR="009604C7" w:rsidRPr="00CA399F">
        <w:rPr>
          <w:sz w:val="24"/>
          <w:szCs w:val="24"/>
        </w:rPr>
        <w:t>dditional strai</w:t>
      </w:r>
      <w:r w:rsidR="00CA399F" w:rsidRPr="00CA399F">
        <w:rPr>
          <w:sz w:val="24"/>
          <w:szCs w:val="24"/>
        </w:rPr>
        <w:t xml:space="preserve">ns with </w:t>
      </w:r>
      <w:r w:rsidR="000179B7">
        <w:rPr>
          <w:sz w:val="24"/>
          <w:szCs w:val="24"/>
        </w:rPr>
        <w:t>only</w:t>
      </w:r>
      <w:r w:rsidR="000179B7" w:rsidRPr="00CA399F">
        <w:rPr>
          <w:sz w:val="24"/>
          <w:szCs w:val="24"/>
        </w:rPr>
        <w:t xml:space="preserve"> </w:t>
      </w:r>
      <w:r w:rsidR="00CA399F" w:rsidRPr="00CA399F">
        <w:rPr>
          <w:sz w:val="24"/>
          <w:szCs w:val="24"/>
        </w:rPr>
        <w:t xml:space="preserve">male observations </w:t>
      </w:r>
      <w:r w:rsidR="009604C7" w:rsidRPr="00CA399F">
        <w:rPr>
          <w:sz w:val="24"/>
          <w:szCs w:val="24"/>
        </w:rPr>
        <w:t>are included</w:t>
      </w:r>
      <w:r w:rsidR="00CA399F" w:rsidRPr="00CA399F">
        <w:rPr>
          <w:sz w:val="24"/>
          <w:szCs w:val="24"/>
        </w:rPr>
        <w:t xml:space="preserve"> with the </w:t>
      </w:r>
      <w:r w:rsidR="009604C7" w:rsidRPr="00CA399F">
        <w:rPr>
          <w:sz w:val="24"/>
          <w:szCs w:val="24"/>
        </w:rPr>
        <w:t xml:space="preserve">values </w:t>
      </w:r>
      <w:r w:rsidR="00CA399F" w:rsidRPr="00CA399F">
        <w:rPr>
          <w:sz w:val="24"/>
          <w:szCs w:val="24"/>
        </w:rPr>
        <w:t>from</w:t>
      </w:r>
      <w:r w:rsidR="009604C7" w:rsidRPr="00CA399F">
        <w:rPr>
          <w:sz w:val="24"/>
          <w:szCs w:val="24"/>
        </w:rPr>
        <w:t xml:space="preserve"> Table 2.</w:t>
      </w:r>
    </w:p>
    <w:p w14:paraId="36E549B2" w14:textId="77777777" w:rsidR="00060BD4" w:rsidRDefault="009A73B1"/>
    <w:p w14:paraId="1548F5DA" w14:textId="77777777" w:rsidR="00CC0FC2" w:rsidRDefault="00CC0FC2"/>
    <w:p w14:paraId="2B0C6AE9" w14:textId="77777777" w:rsidR="006B3E18" w:rsidRDefault="006B3E18">
      <w:r>
        <w:br w:type="page"/>
      </w:r>
    </w:p>
    <w:p w14:paraId="166E47C3" w14:textId="410E1FCD" w:rsidR="00444EB5" w:rsidRDefault="00444EB5" w:rsidP="00444EB5">
      <w:pPr>
        <w:keepNext/>
      </w:pPr>
    </w:p>
    <w:p w14:paraId="0A52F533" w14:textId="77777777" w:rsidR="00593C57" w:rsidRDefault="00593C57" w:rsidP="00444EB5">
      <w:pPr>
        <w:pStyle w:val="Caption"/>
        <w:rPr>
          <w:sz w:val="24"/>
          <w:szCs w:val="24"/>
        </w:rPr>
      </w:pPr>
    </w:p>
    <w:p w14:paraId="2B956BA9" w14:textId="175F60B8" w:rsidR="00593C57" w:rsidRDefault="00FD44DE" w:rsidP="00444EB5">
      <w:pPr>
        <w:pStyle w:val="Caption"/>
        <w:rPr>
          <w:sz w:val="24"/>
          <w:szCs w:val="24"/>
        </w:rPr>
      </w:pPr>
      <w:r>
        <w:rPr>
          <w:sz w:val="24"/>
          <w:szCs w:val="24"/>
        </w:rPr>
        <w:pict w14:anchorId="7722DA64">
          <v:shape id="_x0000_i1026" type="#_x0000_t75" style="width:333pt;height:325.5pt">
            <v:imagedata r:id="rId6" o:title="Figure2"/>
          </v:shape>
        </w:pict>
      </w:r>
    </w:p>
    <w:p w14:paraId="1FC3B286" w14:textId="0788F521" w:rsidR="00DF0B64" w:rsidRPr="00E23E94" w:rsidRDefault="00444EB5" w:rsidP="00444EB5">
      <w:pPr>
        <w:pStyle w:val="Caption"/>
        <w:rPr>
          <w:i w:val="0"/>
          <w:iCs w:val="0"/>
          <w:color w:val="auto"/>
          <w:sz w:val="22"/>
          <w:szCs w:val="22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</w:t>
      </w:r>
      <w:r w:rsidRPr="00444EB5">
        <w:rPr>
          <w:sz w:val="24"/>
          <w:szCs w:val="24"/>
        </w:rPr>
        <w:fldChar w:fldCharType="end"/>
      </w:r>
      <w:r w:rsidR="004C4731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81776A">
        <w:rPr>
          <w:sz w:val="24"/>
          <w:szCs w:val="24"/>
        </w:rPr>
        <w:t xml:space="preserve">DMC1 </w:t>
      </w:r>
      <w:r w:rsidR="00A02EFC">
        <w:rPr>
          <w:sz w:val="24"/>
          <w:szCs w:val="24"/>
        </w:rPr>
        <w:t>C</w:t>
      </w:r>
      <w:r w:rsidR="0081776A">
        <w:rPr>
          <w:sz w:val="24"/>
          <w:szCs w:val="24"/>
        </w:rPr>
        <w:t xml:space="preserve">ounts in </w:t>
      </w:r>
      <w:r w:rsidR="00A02EFC">
        <w:rPr>
          <w:sz w:val="24"/>
          <w:szCs w:val="24"/>
        </w:rPr>
        <w:t>M</w:t>
      </w:r>
      <w:r w:rsidR="0081776A">
        <w:rPr>
          <w:sz w:val="24"/>
          <w:szCs w:val="24"/>
        </w:rPr>
        <w:t xml:space="preserve">ales. </w:t>
      </w:r>
      <w:r w:rsidR="00DF0B64" w:rsidRPr="00444EB5">
        <w:rPr>
          <w:sz w:val="24"/>
          <w:szCs w:val="24"/>
        </w:rPr>
        <w:t>A) Example early zygotene spermatocyte spread. SYCP3 stained in red, CREST (centromeres) stained in blue and DMC1 stained in green. B) Example late zygotene spermatocyt</w:t>
      </w:r>
      <w:r w:rsidRPr="00444EB5">
        <w:rPr>
          <w:sz w:val="24"/>
          <w:szCs w:val="24"/>
        </w:rPr>
        <w:t xml:space="preserve">e spread. </w:t>
      </w:r>
      <w:r w:rsidR="00DF0B64" w:rsidRPr="00444EB5">
        <w:rPr>
          <w:sz w:val="24"/>
          <w:szCs w:val="24"/>
        </w:rPr>
        <w:t xml:space="preserve">C) </w:t>
      </w:r>
      <w:r w:rsidR="00A02EFC">
        <w:rPr>
          <w:sz w:val="24"/>
          <w:szCs w:val="24"/>
        </w:rPr>
        <w:t xml:space="preserve">Boxplots of DMC1 counts for strains of house mice. Whiskers </w:t>
      </w:r>
      <w:r w:rsidR="00A02EFC" w:rsidRPr="00E23E94">
        <w:rPr>
          <w:sz w:val="24"/>
          <w:szCs w:val="24"/>
        </w:rPr>
        <w:t xml:space="preserve">indicate </w:t>
      </w:r>
      <w:r w:rsidR="00FE7D4E">
        <w:rPr>
          <w:sz w:val="24"/>
          <w:szCs w:val="24"/>
        </w:rPr>
        <w:t>interquartile range</w:t>
      </w:r>
      <w:r w:rsidR="00A02EFC" w:rsidRPr="00E23E94">
        <w:rPr>
          <w:sz w:val="24"/>
          <w:szCs w:val="24"/>
        </w:rPr>
        <w:t>.</w:t>
      </w:r>
    </w:p>
    <w:p w14:paraId="31A47860" w14:textId="77777777" w:rsidR="00DF0B64" w:rsidRDefault="00DF0B64"/>
    <w:p w14:paraId="0DAACF79" w14:textId="77777777" w:rsidR="00CC0FC2" w:rsidRDefault="00CC0FC2">
      <w:r>
        <w:br w:type="page"/>
      </w:r>
    </w:p>
    <w:p w14:paraId="273979B3" w14:textId="0C7E6005" w:rsidR="00766B81" w:rsidRDefault="00766B81" w:rsidP="00444EB5">
      <w:pPr>
        <w:keepNext/>
      </w:pPr>
    </w:p>
    <w:p w14:paraId="62FE9055" w14:textId="77777777" w:rsidR="00766B81" w:rsidRDefault="00766B81" w:rsidP="00444EB5">
      <w:pPr>
        <w:keepNext/>
      </w:pPr>
    </w:p>
    <w:p w14:paraId="5AF3F195" w14:textId="77777777" w:rsidR="00766B81" w:rsidRDefault="00766B81" w:rsidP="00444EB5">
      <w:pPr>
        <w:keepNext/>
        <w:rPr>
          <w:ins w:id="1" w:author="April Peterson" w:date="2020-07-01T09:57:00Z"/>
        </w:rPr>
      </w:pPr>
    </w:p>
    <w:p w14:paraId="39780E24" w14:textId="77777777" w:rsidR="006F65D9" w:rsidRDefault="006F65D9" w:rsidP="00444EB5">
      <w:pPr>
        <w:keepNext/>
        <w:rPr>
          <w:ins w:id="2" w:author="April Peterson" w:date="2020-07-01T09:57:00Z"/>
        </w:rPr>
      </w:pPr>
    </w:p>
    <w:p w14:paraId="6CE60B34" w14:textId="6FEA1E79" w:rsidR="00444EB5" w:rsidRDefault="00FD44DE" w:rsidP="00444EB5">
      <w:pPr>
        <w:keepNext/>
      </w:pPr>
      <w:r>
        <w:pict w14:anchorId="27CBB4B0">
          <v:shape id="_x0000_i1027" type="#_x0000_t75" style="width:418.5pt;height:333pt">
            <v:imagedata r:id="rId7" o:title="Fig3_SC"/>
          </v:shape>
        </w:pict>
      </w:r>
    </w:p>
    <w:p w14:paraId="5048B736" w14:textId="2B6BF567" w:rsidR="00DF0B64" w:rsidRPr="00444EB5" w:rsidRDefault="00444EB5" w:rsidP="00444EB5">
      <w:pPr>
        <w:pStyle w:val="Caption"/>
        <w:rPr>
          <w:sz w:val="24"/>
          <w:szCs w:val="24"/>
        </w:rPr>
      </w:pPr>
      <w:r w:rsidRPr="00444EB5">
        <w:rPr>
          <w:sz w:val="24"/>
          <w:szCs w:val="24"/>
        </w:rPr>
        <w:t xml:space="preserve">Figure </w:t>
      </w:r>
      <w:r w:rsidRPr="00444EB5">
        <w:rPr>
          <w:sz w:val="24"/>
          <w:szCs w:val="24"/>
        </w:rPr>
        <w:fldChar w:fldCharType="begin"/>
      </w:r>
      <w:r w:rsidRPr="00444EB5">
        <w:rPr>
          <w:sz w:val="24"/>
          <w:szCs w:val="24"/>
        </w:rPr>
        <w:instrText xml:space="preserve"> SEQ Figure \* ARABIC </w:instrText>
      </w:r>
      <w:r w:rsidRPr="00444EB5">
        <w:rPr>
          <w:sz w:val="24"/>
          <w:szCs w:val="24"/>
        </w:rPr>
        <w:fldChar w:fldCharType="separate"/>
      </w:r>
      <w:r w:rsidRPr="00444EB5">
        <w:rPr>
          <w:noProof/>
          <w:sz w:val="24"/>
          <w:szCs w:val="24"/>
        </w:rPr>
        <w:t>3</w:t>
      </w:r>
      <w:r w:rsidRPr="00444EB5">
        <w:rPr>
          <w:sz w:val="24"/>
          <w:szCs w:val="24"/>
        </w:rPr>
        <w:fldChar w:fldCharType="end"/>
      </w:r>
      <w:r w:rsidR="00A02EFC">
        <w:rPr>
          <w:sz w:val="24"/>
          <w:szCs w:val="24"/>
        </w:rPr>
        <w:t>.</w:t>
      </w:r>
      <w:r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Sex Differences in </w:t>
      </w:r>
      <w:r w:rsidR="00A02EFC">
        <w:rPr>
          <w:sz w:val="24"/>
          <w:szCs w:val="24"/>
        </w:rPr>
        <w:t xml:space="preserve">Synaptonemal Complex (SC) Length and MLH1 Foci Positions. </w:t>
      </w:r>
      <w:r w:rsidR="005918E3" w:rsidRPr="00444EB5">
        <w:rPr>
          <w:sz w:val="24"/>
          <w:szCs w:val="24"/>
        </w:rPr>
        <w:t xml:space="preserve">A) </w:t>
      </w:r>
      <w:r w:rsidR="001A3824" w:rsidRPr="00444EB5">
        <w:rPr>
          <w:sz w:val="24"/>
          <w:szCs w:val="24"/>
        </w:rPr>
        <w:t>Mouse average</w:t>
      </w:r>
      <w:r w:rsidR="00A02EFC">
        <w:rPr>
          <w:sz w:val="24"/>
          <w:szCs w:val="24"/>
        </w:rPr>
        <w:t xml:space="preserve"> </w:t>
      </w:r>
      <w:r w:rsidR="00636DC7">
        <w:rPr>
          <w:sz w:val="24"/>
          <w:szCs w:val="24"/>
        </w:rPr>
        <w:t xml:space="preserve">SC </w:t>
      </w:r>
      <w:r w:rsidR="00A02EFC">
        <w:rPr>
          <w:sz w:val="24"/>
          <w:szCs w:val="24"/>
        </w:rPr>
        <w:t>length</w:t>
      </w:r>
      <w:r w:rsidR="001A3824" w:rsidRPr="00444EB5">
        <w:rPr>
          <w:sz w:val="24"/>
          <w:szCs w:val="24"/>
        </w:rPr>
        <w:t xml:space="preserve"> of short bivalents.</w:t>
      </w:r>
      <w:r w:rsidR="00FB4689">
        <w:rPr>
          <w:sz w:val="24"/>
          <w:szCs w:val="24"/>
        </w:rPr>
        <w:t xml:space="preserve"> Whiskers indicate </w:t>
      </w:r>
      <w:r w:rsidR="00FE7D4E">
        <w:rPr>
          <w:sz w:val="24"/>
          <w:szCs w:val="24"/>
        </w:rPr>
        <w:t>interquartile range</w:t>
      </w:r>
      <w:r w:rsidR="0055796B">
        <w:rPr>
          <w:sz w:val="24"/>
          <w:szCs w:val="24"/>
        </w:rPr>
        <w:t>.</w:t>
      </w:r>
      <w:r w:rsidR="001A3824" w:rsidRPr="00444EB5">
        <w:rPr>
          <w:sz w:val="24"/>
          <w:szCs w:val="24"/>
        </w:rPr>
        <w:t xml:space="preserve"> </w:t>
      </w:r>
      <w:r w:rsidR="001E1276" w:rsidRPr="00444EB5">
        <w:rPr>
          <w:sz w:val="24"/>
          <w:szCs w:val="24"/>
        </w:rPr>
        <w:t xml:space="preserve">B) </w:t>
      </w:r>
      <w:r w:rsidR="001A3824" w:rsidRPr="00444EB5">
        <w:rPr>
          <w:sz w:val="24"/>
          <w:szCs w:val="24"/>
        </w:rPr>
        <w:t>Mouse averag</w:t>
      </w:r>
      <w:r w:rsidR="001E1276" w:rsidRPr="00444EB5">
        <w:rPr>
          <w:sz w:val="24"/>
          <w:szCs w:val="24"/>
        </w:rPr>
        <w:t xml:space="preserve">e </w:t>
      </w:r>
      <w:r w:rsidR="00636DC7">
        <w:rPr>
          <w:sz w:val="24"/>
          <w:szCs w:val="24"/>
        </w:rPr>
        <w:t>total SC length</w:t>
      </w:r>
      <w:r w:rsidR="001E1276" w:rsidRPr="00444EB5">
        <w:rPr>
          <w:sz w:val="24"/>
          <w:szCs w:val="24"/>
        </w:rPr>
        <w:t xml:space="preserve">. </w:t>
      </w:r>
      <w:r w:rsidR="00DF0B64" w:rsidRPr="00444EB5">
        <w:rPr>
          <w:sz w:val="24"/>
          <w:szCs w:val="24"/>
        </w:rPr>
        <w:t>C) Example of sex differences in inter-focal distances and foci locations on bivalents</w:t>
      </w:r>
      <w:r w:rsidR="00FB4689">
        <w:rPr>
          <w:sz w:val="24"/>
          <w:szCs w:val="24"/>
        </w:rPr>
        <w:t xml:space="preserve"> with two foci</w:t>
      </w:r>
      <w:r w:rsidR="00DF0B64" w:rsidRPr="00444EB5">
        <w:rPr>
          <w:sz w:val="24"/>
          <w:szCs w:val="24"/>
        </w:rPr>
        <w:t>. Female observations shown in top triangle</w:t>
      </w:r>
      <w:r w:rsidR="00FB4689">
        <w:rPr>
          <w:sz w:val="24"/>
          <w:szCs w:val="24"/>
        </w:rPr>
        <w:t>;</w:t>
      </w:r>
      <w:r w:rsidR="00DF0B64" w:rsidRPr="00444EB5">
        <w:rPr>
          <w:sz w:val="24"/>
          <w:szCs w:val="24"/>
        </w:rPr>
        <w:t xml:space="preserve"> male </w:t>
      </w:r>
      <w:r w:rsidR="00FB4689">
        <w:rPr>
          <w:sz w:val="24"/>
          <w:szCs w:val="24"/>
        </w:rPr>
        <w:t>observations</w:t>
      </w:r>
      <w:r w:rsidR="00FB4689" w:rsidRPr="00444EB5">
        <w:rPr>
          <w:sz w:val="24"/>
          <w:szCs w:val="24"/>
        </w:rPr>
        <w:t xml:space="preserve"> </w:t>
      </w:r>
      <w:r w:rsidR="00DF0B64" w:rsidRPr="00444EB5">
        <w:rPr>
          <w:sz w:val="24"/>
          <w:szCs w:val="24"/>
        </w:rPr>
        <w:t xml:space="preserve">shown in bottom triangle. </w:t>
      </w:r>
      <w:r w:rsidR="00FB4689">
        <w:rPr>
          <w:sz w:val="24"/>
          <w:szCs w:val="24"/>
        </w:rPr>
        <w:t>D</w:t>
      </w:r>
      <w:r w:rsidR="00DF0B64" w:rsidRPr="00444EB5">
        <w:rPr>
          <w:sz w:val="24"/>
          <w:szCs w:val="24"/>
        </w:rPr>
        <w:t>ata from domesticus</w:t>
      </w:r>
      <w:r w:rsidR="00DF0B64" w:rsidRPr="00444EB5">
        <w:rPr>
          <w:sz w:val="24"/>
          <w:szCs w:val="24"/>
          <w:vertAlign w:val="superscript"/>
        </w:rPr>
        <w:t>G</w:t>
      </w:r>
      <w:r w:rsidR="00DF0B64" w:rsidRPr="00444EB5">
        <w:rPr>
          <w:sz w:val="24"/>
          <w:szCs w:val="24"/>
        </w:rPr>
        <w:t>.</w:t>
      </w:r>
    </w:p>
    <w:p w14:paraId="10A96D0F" w14:textId="77777777" w:rsidR="00CC0FC2" w:rsidRDefault="00CC0FC2">
      <w:r>
        <w:br w:type="page"/>
      </w:r>
    </w:p>
    <w:p w14:paraId="6791A8C7" w14:textId="4FA7CB9A" w:rsidR="00F2711D" w:rsidRDefault="00444EB5" w:rsidP="00247508">
      <w:pPr>
        <w:rPr>
          <w:b/>
        </w:rPr>
      </w:pPr>
      <w:r>
        <w:rPr>
          <w:b/>
        </w:rPr>
        <w:lastRenderedPageBreak/>
        <w:t>Supplemental F</w:t>
      </w:r>
      <w:r w:rsidR="00387638">
        <w:rPr>
          <w:b/>
        </w:rPr>
        <w:t>igures</w:t>
      </w:r>
    </w:p>
    <w:p w14:paraId="20844BF9" w14:textId="77777777" w:rsidR="009A73B1" w:rsidRDefault="009A73B1" w:rsidP="00247508">
      <w:pPr>
        <w:rPr>
          <w:b/>
        </w:rPr>
      </w:pPr>
    </w:p>
    <w:p w14:paraId="5A04C7D6" w14:textId="523AF4A1" w:rsidR="00F2711D" w:rsidRPr="009A73B1" w:rsidRDefault="009A73B1" w:rsidP="009A73B1">
      <w:pPr>
        <w:rPr>
          <w:b/>
        </w:rPr>
      </w:pPr>
      <w:r>
        <w:rPr>
          <w:b/>
        </w:rPr>
        <w:pict w14:anchorId="44579C2E">
          <v:shape id="_x0000_i1030" type="#_x0000_t75" style="width:468pt;height:537pt">
            <v:imagedata r:id="rId8" o:title="SupFig1_distributions"/>
          </v:shape>
        </w:pict>
      </w:r>
    </w:p>
    <w:p w14:paraId="02814BC5" w14:textId="189FE153" w:rsidR="00C7690A" w:rsidRPr="00C7690A" w:rsidRDefault="000050C5" w:rsidP="00C7690A">
      <w:pPr>
        <w:pStyle w:val="Caption"/>
        <w:rPr>
          <w:b/>
          <w:i w:val="0"/>
          <w:sz w:val="24"/>
          <w:szCs w:val="24"/>
        </w:rPr>
      </w:pPr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1</w:t>
      </w:r>
      <w:r w:rsidRPr="006205A9">
        <w:rPr>
          <w:sz w:val="24"/>
          <w:szCs w:val="24"/>
        </w:rPr>
        <w:fldChar w:fldCharType="end"/>
      </w:r>
      <w:r w:rsidRPr="006205A9">
        <w:rPr>
          <w:sz w:val="24"/>
          <w:szCs w:val="24"/>
        </w:rPr>
        <w:t xml:space="preserve"> </w:t>
      </w:r>
      <w:r w:rsidRPr="006205A9">
        <w:rPr>
          <w:i w:val="0"/>
          <w:sz w:val="24"/>
          <w:szCs w:val="24"/>
        </w:rPr>
        <w:t xml:space="preserve">Distributions of MLH1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 xml:space="preserve">ounts per </w:t>
      </w:r>
      <w:r w:rsidR="005D76CC">
        <w:rPr>
          <w:i w:val="0"/>
          <w:sz w:val="24"/>
          <w:szCs w:val="24"/>
        </w:rPr>
        <w:t>C</w:t>
      </w:r>
      <w:r w:rsidRPr="006205A9">
        <w:rPr>
          <w:i w:val="0"/>
          <w:sz w:val="24"/>
          <w:szCs w:val="24"/>
        </w:rPr>
        <w:t>ell.</w:t>
      </w:r>
      <w:r w:rsidR="00A147D6">
        <w:rPr>
          <w:i w:val="0"/>
          <w:sz w:val="24"/>
          <w:szCs w:val="24"/>
        </w:rPr>
        <w:t xml:space="preserve"> </w:t>
      </w:r>
      <w:r w:rsidR="00636DC7">
        <w:rPr>
          <w:i w:val="0"/>
          <w:sz w:val="24"/>
          <w:szCs w:val="24"/>
        </w:rPr>
        <w:t>Strain names are abbreviated for space.</w:t>
      </w:r>
    </w:p>
    <w:p w14:paraId="354479EB" w14:textId="1C8CC157" w:rsidR="00C7690A" w:rsidRDefault="00FD44DE" w:rsidP="000050C5">
      <w:pPr>
        <w:keepNext/>
        <w:rPr>
          <w:b/>
        </w:rPr>
      </w:pPr>
      <w:r>
        <w:rPr>
          <w:b/>
        </w:rPr>
        <w:lastRenderedPageBreak/>
        <w:pict w14:anchorId="5EE1E219">
          <v:shape id="_x0000_i1028" type="#_x0000_t75" style="width:343.5pt;height:344.25pt">
            <v:imagedata r:id="rId9" o:title="SupFig_proportions"/>
          </v:shape>
        </w:pict>
      </w:r>
    </w:p>
    <w:p w14:paraId="1F05EC71" w14:textId="77777777" w:rsidR="00C7690A" w:rsidRDefault="00C7690A" w:rsidP="000050C5">
      <w:pPr>
        <w:keepNext/>
      </w:pPr>
    </w:p>
    <w:p w14:paraId="61ECBC5F" w14:textId="2FCA9C19" w:rsidR="00387638" w:rsidRPr="006205A9" w:rsidRDefault="000050C5" w:rsidP="000050C5">
      <w:pPr>
        <w:pStyle w:val="Caption"/>
        <w:rPr>
          <w:b/>
          <w:i w:val="0"/>
          <w:sz w:val="24"/>
          <w:szCs w:val="24"/>
        </w:rPr>
      </w:pPr>
      <w:r w:rsidRPr="006205A9">
        <w:rPr>
          <w:sz w:val="24"/>
          <w:szCs w:val="24"/>
        </w:rPr>
        <w:t xml:space="preserve">Supplemental Figure </w:t>
      </w:r>
      <w:r w:rsidRPr="006205A9">
        <w:rPr>
          <w:sz w:val="24"/>
          <w:szCs w:val="24"/>
        </w:rPr>
        <w:fldChar w:fldCharType="begin"/>
      </w:r>
      <w:r w:rsidRPr="006205A9">
        <w:rPr>
          <w:sz w:val="24"/>
          <w:szCs w:val="24"/>
        </w:rPr>
        <w:instrText xml:space="preserve"> SEQ Supplemental_Figure \* ARABIC </w:instrText>
      </w:r>
      <w:r w:rsidRPr="006205A9">
        <w:rPr>
          <w:sz w:val="24"/>
          <w:szCs w:val="24"/>
        </w:rPr>
        <w:fldChar w:fldCharType="separate"/>
      </w:r>
      <w:r w:rsidRPr="006205A9">
        <w:rPr>
          <w:noProof/>
          <w:sz w:val="24"/>
          <w:szCs w:val="24"/>
        </w:rPr>
        <w:t>2</w:t>
      </w:r>
      <w:r w:rsidRPr="006205A9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6205A9">
        <w:rPr>
          <w:sz w:val="24"/>
          <w:szCs w:val="24"/>
        </w:rPr>
        <w:t xml:space="preserve"> Proportions of </w:t>
      </w:r>
      <w:r w:rsidR="0090496E">
        <w:rPr>
          <w:sz w:val="24"/>
          <w:szCs w:val="24"/>
        </w:rPr>
        <w:t>Bivalents with Different Numbers of MLH1 Foci</w:t>
      </w:r>
      <w:r w:rsidRPr="006205A9">
        <w:rPr>
          <w:sz w:val="24"/>
          <w:szCs w:val="24"/>
        </w:rPr>
        <w:t>. Strain names are abbreviated for space.</w:t>
      </w:r>
    </w:p>
    <w:p w14:paraId="5203619A" w14:textId="77777777" w:rsidR="00CC0FC2" w:rsidRDefault="00CC0FC2"/>
    <w:p w14:paraId="66C429A9" w14:textId="77777777" w:rsidR="00387638" w:rsidRDefault="00387638"/>
    <w:p w14:paraId="0E7F14A2" w14:textId="0D5AB83D" w:rsidR="000050C5" w:rsidRDefault="000050C5" w:rsidP="000050C5">
      <w:pPr>
        <w:keepNext/>
      </w:pPr>
    </w:p>
    <w:p w14:paraId="40C9B530" w14:textId="77777777" w:rsidR="0021691A" w:rsidRDefault="0021691A" w:rsidP="000050C5">
      <w:pPr>
        <w:pStyle w:val="Caption"/>
        <w:rPr>
          <w:sz w:val="24"/>
          <w:szCs w:val="24"/>
        </w:rPr>
      </w:pPr>
    </w:p>
    <w:p w14:paraId="1538DA98" w14:textId="77777777" w:rsidR="0021691A" w:rsidRDefault="0021691A" w:rsidP="000050C5">
      <w:pPr>
        <w:pStyle w:val="Caption"/>
        <w:rPr>
          <w:sz w:val="24"/>
          <w:szCs w:val="24"/>
        </w:rPr>
      </w:pPr>
    </w:p>
    <w:p w14:paraId="027728F4" w14:textId="3AC7AE83" w:rsidR="0021691A" w:rsidRDefault="00FD44DE" w:rsidP="000050C5">
      <w:pPr>
        <w:pStyle w:val="Caption"/>
        <w:rPr>
          <w:sz w:val="24"/>
          <w:szCs w:val="24"/>
        </w:rPr>
      </w:pPr>
      <w:r>
        <w:rPr>
          <w:sz w:val="24"/>
          <w:szCs w:val="24"/>
        </w:rPr>
        <w:lastRenderedPageBreak/>
        <w:pict w14:anchorId="36477DAA">
          <v:shape id="_x0000_i1029" type="#_x0000_t75" style="width:467.25pt;height:432.75pt">
            <v:imagedata r:id="rId10" o:title="one_page_double_triangle"/>
          </v:shape>
        </w:pict>
      </w:r>
      <w:bookmarkStart w:id="3" w:name="_GoBack"/>
      <w:bookmarkEnd w:id="3"/>
    </w:p>
    <w:p w14:paraId="3C475555" w14:textId="6A60609A" w:rsidR="00387638" w:rsidRPr="00A83803" w:rsidRDefault="000050C5" w:rsidP="000050C5">
      <w:pPr>
        <w:pStyle w:val="Caption"/>
        <w:rPr>
          <w:sz w:val="24"/>
          <w:szCs w:val="24"/>
        </w:rPr>
      </w:pPr>
      <w:r w:rsidRPr="000050C5">
        <w:rPr>
          <w:sz w:val="24"/>
          <w:szCs w:val="24"/>
        </w:rPr>
        <w:t xml:space="preserve">Supplemental Figure </w:t>
      </w:r>
      <w:r w:rsidRPr="000050C5">
        <w:rPr>
          <w:sz w:val="24"/>
          <w:szCs w:val="24"/>
        </w:rPr>
        <w:fldChar w:fldCharType="begin"/>
      </w:r>
      <w:r w:rsidRPr="000050C5">
        <w:rPr>
          <w:sz w:val="24"/>
          <w:szCs w:val="24"/>
        </w:rPr>
        <w:instrText xml:space="preserve"> SEQ Supplemental_Figure \* ARABIC </w:instrText>
      </w:r>
      <w:r w:rsidRPr="000050C5">
        <w:rPr>
          <w:sz w:val="24"/>
          <w:szCs w:val="24"/>
        </w:rPr>
        <w:fldChar w:fldCharType="separate"/>
      </w:r>
      <w:r w:rsidRPr="000050C5">
        <w:rPr>
          <w:noProof/>
          <w:sz w:val="24"/>
          <w:szCs w:val="24"/>
        </w:rPr>
        <w:t>3</w:t>
      </w:r>
      <w:r w:rsidRPr="000050C5">
        <w:rPr>
          <w:sz w:val="24"/>
          <w:szCs w:val="24"/>
        </w:rPr>
        <w:fldChar w:fldCharType="end"/>
      </w:r>
      <w:r w:rsidR="00A005CF">
        <w:rPr>
          <w:sz w:val="24"/>
          <w:szCs w:val="24"/>
        </w:rPr>
        <w:t>.</w:t>
      </w:r>
      <w:r w:rsidRPr="000050C5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Inter-focal Distances on Bivalents with Two MLH1 Foci. </w:t>
      </w:r>
      <w:r w:rsidR="00A83803">
        <w:rPr>
          <w:sz w:val="24"/>
          <w:szCs w:val="24"/>
        </w:rPr>
        <w:t xml:space="preserve"> </w:t>
      </w:r>
      <w:r w:rsidR="00A005CF">
        <w:rPr>
          <w:sz w:val="24"/>
          <w:szCs w:val="24"/>
        </w:rPr>
        <w:t xml:space="preserve">Each point shows the positions of both foci, normalized by bivalent SC length. </w:t>
      </w:r>
      <w:r w:rsidR="00A83803">
        <w:rPr>
          <w:sz w:val="24"/>
          <w:szCs w:val="24"/>
        </w:rPr>
        <w:t>Observations are separated by sex</w:t>
      </w:r>
      <w:r w:rsidR="00A005CF">
        <w:rPr>
          <w:sz w:val="24"/>
          <w:szCs w:val="24"/>
        </w:rPr>
        <w:t xml:space="preserve"> </w:t>
      </w:r>
      <w:r w:rsidR="00A83803">
        <w:rPr>
          <w:sz w:val="24"/>
          <w:szCs w:val="24"/>
        </w:rPr>
        <w:t>(female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top</w:t>
      </w:r>
      <w:r w:rsidR="00A005CF">
        <w:rPr>
          <w:sz w:val="24"/>
          <w:szCs w:val="24"/>
        </w:rPr>
        <w:t xml:space="preserve"> triangles; </w:t>
      </w:r>
      <w:r w:rsidR="00A83803">
        <w:rPr>
          <w:sz w:val="24"/>
          <w:szCs w:val="24"/>
        </w:rPr>
        <w:t>male</w:t>
      </w:r>
      <w:r w:rsidR="00A005CF">
        <w:rPr>
          <w:sz w:val="24"/>
          <w:szCs w:val="24"/>
        </w:rPr>
        <w:t>s=</w:t>
      </w:r>
      <w:r w:rsidR="00A83803">
        <w:rPr>
          <w:sz w:val="24"/>
          <w:szCs w:val="24"/>
        </w:rPr>
        <w:t>bottom</w:t>
      </w:r>
      <w:r w:rsidR="00A147D6">
        <w:rPr>
          <w:sz w:val="24"/>
          <w:szCs w:val="24"/>
        </w:rPr>
        <w:t xml:space="preserve"> triangles</w:t>
      </w:r>
      <w:r w:rsidR="00A83803">
        <w:rPr>
          <w:sz w:val="24"/>
          <w:szCs w:val="24"/>
        </w:rPr>
        <w:t>)</w:t>
      </w:r>
      <w:r w:rsidR="00A005CF">
        <w:rPr>
          <w:sz w:val="24"/>
          <w:szCs w:val="24"/>
        </w:rPr>
        <w:t>.</w:t>
      </w:r>
    </w:p>
    <w:sectPr w:rsidR="00387638" w:rsidRPr="00A838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8C6F34" w16cex:dateUtc="2020-06-11T13:52:00Z"/>
  <w16cex:commentExtensible w16cex:durableId="22A42492" w16cex:dateUtc="2020-06-29T13:28:00Z"/>
  <w16cex:commentExtensible w16cex:durableId="22888625" w16cex:dateUtc="2020-06-08T14:40:00Z"/>
  <w16cex:commentExtensible w16cex:durableId="22A424F7" w16cex:dateUtc="2020-06-29T13:29:00Z"/>
  <w16cex:commentExtensible w16cex:durableId="22888D84" w16cex:dateUtc="2020-06-08T15:1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5A788B5D" w16cid:durableId="228C6F34"/>
  <w16cid:commentId w16cid:paraId="302778D8" w16cid:durableId="22A42421"/>
  <w16cid:commentId w16cid:paraId="106BEB38" w16cid:durableId="22A42492"/>
  <w16cid:commentId w16cid:paraId="5E4474B2" w16cid:durableId="22888625"/>
  <w16cid:commentId w16cid:paraId="750765FF" w16cid:durableId="22A42423"/>
  <w16cid:commentId w16cid:paraId="03F44D15" w16cid:durableId="22A424F7"/>
  <w16cid:commentId w16cid:paraId="3CADABB6" w16cid:durableId="22888D84"/>
  <w16cid:commentId w16cid:paraId="5D86E4EE" w16cid:durableId="22A42425"/>
  <w16cid:commentId w16cid:paraId="7AC8F0BD" w16cid:durableId="22A42426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A806462"/>
    <w:multiLevelType w:val="hybridMultilevel"/>
    <w:tmpl w:val="CB364C8C"/>
    <w:lvl w:ilvl="0" w:tplc="CBA27D1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546B6D"/>
    <w:multiLevelType w:val="hybridMultilevel"/>
    <w:tmpl w:val="287A268E"/>
    <w:lvl w:ilvl="0" w:tplc="8FD8EC20">
      <w:start w:val="1"/>
      <w:numFmt w:val="upperLetter"/>
      <w:lvlText w:val="%1)"/>
      <w:lvlJc w:val="left"/>
      <w:pPr>
        <w:tabs>
          <w:tab w:val="num" w:pos="720"/>
        </w:tabs>
        <w:ind w:left="720" w:hanging="360"/>
      </w:pPr>
    </w:lvl>
    <w:lvl w:ilvl="1" w:tplc="3BBE43E4" w:tentative="1">
      <w:start w:val="1"/>
      <w:numFmt w:val="upperLetter"/>
      <w:lvlText w:val="%2)"/>
      <w:lvlJc w:val="left"/>
      <w:pPr>
        <w:tabs>
          <w:tab w:val="num" w:pos="1440"/>
        </w:tabs>
        <w:ind w:left="1440" w:hanging="360"/>
      </w:pPr>
    </w:lvl>
    <w:lvl w:ilvl="2" w:tplc="0B1EEFD8" w:tentative="1">
      <w:start w:val="1"/>
      <w:numFmt w:val="upperLetter"/>
      <w:lvlText w:val="%3)"/>
      <w:lvlJc w:val="left"/>
      <w:pPr>
        <w:tabs>
          <w:tab w:val="num" w:pos="2160"/>
        </w:tabs>
        <w:ind w:left="2160" w:hanging="360"/>
      </w:pPr>
    </w:lvl>
    <w:lvl w:ilvl="3" w:tplc="B3C88456" w:tentative="1">
      <w:start w:val="1"/>
      <w:numFmt w:val="upperLetter"/>
      <w:lvlText w:val="%4)"/>
      <w:lvlJc w:val="left"/>
      <w:pPr>
        <w:tabs>
          <w:tab w:val="num" w:pos="2880"/>
        </w:tabs>
        <w:ind w:left="2880" w:hanging="360"/>
      </w:pPr>
    </w:lvl>
    <w:lvl w:ilvl="4" w:tplc="3E20AA98" w:tentative="1">
      <w:start w:val="1"/>
      <w:numFmt w:val="upperLetter"/>
      <w:lvlText w:val="%5)"/>
      <w:lvlJc w:val="left"/>
      <w:pPr>
        <w:tabs>
          <w:tab w:val="num" w:pos="3600"/>
        </w:tabs>
        <w:ind w:left="3600" w:hanging="360"/>
      </w:pPr>
    </w:lvl>
    <w:lvl w:ilvl="5" w:tplc="2604E552" w:tentative="1">
      <w:start w:val="1"/>
      <w:numFmt w:val="upperLetter"/>
      <w:lvlText w:val="%6)"/>
      <w:lvlJc w:val="left"/>
      <w:pPr>
        <w:tabs>
          <w:tab w:val="num" w:pos="4320"/>
        </w:tabs>
        <w:ind w:left="4320" w:hanging="360"/>
      </w:pPr>
    </w:lvl>
    <w:lvl w:ilvl="6" w:tplc="0A441132" w:tentative="1">
      <w:start w:val="1"/>
      <w:numFmt w:val="upperLetter"/>
      <w:lvlText w:val="%7)"/>
      <w:lvlJc w:val="left"/>
      <w:pPr>
        <w:tabs>
          <w:tab w:val="num" w:pos="5040"/>
        </w:tabs>
        <w:ind w:left="5040" w:hanging="360"/>
      </w:pPr>
    </w:lvl>
    <w:lvl w:ilvl="7" w:tplc="EDC8C370" w:tentative="1">
      <w:start w:val="1"/>
      <w:numFmt w:val="upperLetter"/>
      <w:lvlText w:val="%8)"/>
      <w:lvlJc w:val="left"/>
      <w:pPr>
        <w:tabs>
          <w:tab w:val="num" w:pos="5760"/>
        </w:tabs>
        <w:ind w:left="5760" w:hanging="360"/>
      </w:pPr>
    </w:lvl>
    <w:lvl w:ilvl="8" w:tplc="420AE522" w:tentative="1">
      <w:start w:val="1"/>
      <w:numFmt w:val="upperLetter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April Peterson">
    <w15:presenceInfo w15:providerId="Windows Live" w15:userId="6ac50dff25d782f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0FC2"/>
    <w:rsid w:val="000050C5"/>
    <w:rsid w:val="000179B7"/>
    <w:rsid w:val="0002599E"/>
    <w:rsid w:val="000869EC"/>
    <w:rsid w:val="000E0616"/>
    <w:rsid w:val="001A3824"/>
    <w:rsid w:val="001E1276"/>
    <w:rsid w:val="0021691A"/>
    <w:rsid w:val="00245F52"/>
    <w:rsid w:val="00247508"/>
    <w:rsid w:val="002D3172"/>
    <w:rsid w:val="002D49C0"/>
    <w:rsid w:val="002E7A86"/>
    <w:rsid w:val="00387638"/>
    <w:rsid w:val="00394F38"/>
    <w:rsid w:val="003B0E61"/>
    <w:rsid w:val="00444EB5"/>
    <w:rsid w:val="00453B4B"/>
    <w:rsid w:val="004C4731"/>
    <w:rsid w:val="004C703C"/>
    <w:rsid w:val="0055796B"/>
    <w:rsid w:val="005918E3"/>
    <w:rsid w:val="00593C57"/>
    <w:rsid w:val="005B1E81"/>
    <w:rsid w:val="005C08D8"/>
    <w:rsid w:val="005D76CC"/>
    <w:rsid w:val="005E451A"/>
    <w:rsid w:val="00613CFB"/>
    <w:rsid w:val="006205A9"/>
    <w:rsid w:val="00620DC6"/>
    <w:rsid w:val="00636DC7"/>
    <w:rsid w:val="006B3E18"/>
    <w:rsid w:val="006F65D9"/>
    <w:rsid w:val="007302F3"/>
    <w:rsid w:val="0076185F"/>
    <w:rsid w:val="00766B81"/>
    <w:rsid w:val="007D37B3"/>
    <w:rsid w:val="007E12A5"/>
    <w:rsid w:val="0081776A"/>
    <w:rsid w:val="008273B7"/>
    <w:rsid w:val="0090496E"/>
    <w:rsid w:val="009604C7"/>
    <w:rsid w:val="009A73B1"/>
    <w:rsid w:val="00A005CF"/>
    <w:rsid w:val="00A02EFC"/>
    <w:rsid w:val="00A147D6"/>
    <w:rsid w:val="00A83803"/>
    <w:rsid w:val="00AC4023"/>
    <w:rsid w:val="00AD0A30"/>
    <w:rsid w:val="00B60182"/>
    <w:rsid w:val="00BA6589"/>
    <w:rsid w:val="00C729A0"/>
    <w:rsid w:val="00C7690A"/>
    <w:rsid w:val="00CA399F"/>
    <w:rsid w:val="00CC0FC2"/>
    <w:rsid w:val="00D2731F"/>
    <w:rsid w:val="00D63715"/>
    <w:rsid w:val="00DF0B64"/>
    <w:rsid w:val="00E23E94"/>
    <w:rsid w:val="00E36EC9"/>
    <w:rsid w:val="00E93D5A"/>
    <w:rsid w:val="00EF2E4D"/>
    <w:rsid w:val="00EF627E"/>
    <w:rsid w:val="00F2711D"/>
    <w:rsid w:val="00F64AC1"/>
    <w:rsid w:val="00FB4689"/>
    <w:rsid w:val="00FD44DE"/>
    <w:rsid w:val="00FE7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 "/>
  <w14:docId w14:val="2664853A"/>
  <w15:chartTrackingRefBased/>
  <w15:docId w15:val="{9559FEA4-82DB-419A-B09B-1E87C82999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ListNo">
    <w:name w:val="List No"/>
    <w:uiPriority w:val="99"/>
    <w:semiHidden/>
    <w:unhideWhenUsed/>
  </w:style>
  <w:style w:type="numbering" w:customStyle="1" w:styleId="ListNo0">
    <w:name w:val="List No"/>
    <w:uiPriority w:val="99"/>
    <w:semiHidden/>
    <w:unhideWhenUsed/>
  </w:style>
  <w:style w:type="numbering" w:customStyle="1" w:styleId="ListNo1">
    <w:name w:val="List No"/>
    <w:uiPriority w:val="99"/>
    <w:semiHidden/>
    <w:unhideWhenUsed/>
  </w:style>
  <w:style w:type="numbering" w:customStyle="1" w:styleId="ListNo2">
    <w:name w:val="List No"/>
    <w:uiPriority w:val="99"/>
    <w:semiHidden/>
    <w:unhideWhenUsed/>
  </w:style>
  <w:style w:type="numbering" w:customStyle="1" w:styleId="ListNo3">
    <w:name w:val="List No"/>
    <w:uiPriority w:val="99"/>
    <w:semiHidden/>
    <w:unhideWhenUsed/>
  </w:style>
  <w:style w:type="numbering" w:customStyle="1" w:styleId="ListNo4">
    <w:name w:val="List No"/>
    <w:uiPriority w:val="99"/>
    <w:semiHidden/>
    <w:unhideWhenUsed/>
  </w:style>
  <w:style w:type="numbering" w:customStyle="1" w:styleId="ListNo5">
    <w:name w:val="List No"/>
    <w:uiPriority w:val="99"/>
    <w:semiHidden/>
    <w:unhideWhenUsed/>
  </w:style>
  <w:style w:type="numbering" w:customStyle="1" w:styleId="ListNo6">
    <w:name w:val="List No"/>
    <w:uiPriority w:val="99"/>
    <w:semiHidden/>
    <w:unhideWhenUsed/>
  </w:style>
  <w:style w:type="numbering" w:customStyle="1" w:styleId="ListNo7">
    <w:name w:val="List No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27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050C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179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179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179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179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179B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79B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79B7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02EF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295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1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4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5534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291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18" Type="http://schemas.microsoft.com/office/2018/08/relationships/commentsExtensible" Target="commentsExtensi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microsoft.com/office/2011/relationships/people" Target="peop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19" Type="http://schemas.microsoft.com/office/2016/09/relationships/commentsIds" Target="commentsIds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6</Pages>
  <Words>302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April Peterson</dc:creator>
  <cp:keywords/>
  <dc:description/>
  <cp:lastModifiedBy>April Peterson</cp:lastModifiedBy>
  <cp:revision>7</cp:revision>
  <dcterms:created xsi:type="dcterms:W3CDTF">2020-06-30T17:58:00Z</dcterms:created>
  <dcterms:modified xsi:type="dcterms:W3CDTF">2020-07-01T17:38:00Z</dcterms:modified>
</cp:coreProperties>
</file>